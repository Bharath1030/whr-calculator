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5967C" w14:textId="77777777" w:rsidR="00B06000" w:rsidRDefault="006E3697" w:rsidP="0050385C">
      <w:pPr>
        <w:spacing w:before="120"/>
        <w:jc w:val="center"/>
        <w:rPr>
          <w:rFonts w:eastAsia="Calibri"/>
          <w:b/>
          <w:sz w:val="28"/>
          <w:szCs w:val="28"/>
        </w:rPr>
      </w:pPr>
      <w:r>
        <w:rPr>
          <w:rFonts w:eastAsia="Calibri"/>
          <w:b/>
          <w:sz w:val="28"/>
          <w:szCs w:val="28"/>
        </w:rPr>
        <w:t>Cloud Oper</w:t>
      </w:r>
      <w:r w:rsidR="00E5438E">
        <w:rPr>
          <w:rFonts w:eastAsia="Calibri"/>
          <w:b/>
          <w:sz w:val="28"/>
          <w:szCs w:val="28"/>
        </w:rPr>
        <w:t>ati</w:t>
      </w:r>
      <w:r>
        <w:rPr>
          <w:rFonts w:eastAsia="Calibri"/>
          <w:b/>
          <w:sz w:val="28"/>
          <w:szCs w:val="28"/>
        </w:rPr>
        <w:t xml:space="preserve">ons </w:t>
      </w:r>
      <w:r w:rsidR="00644BFD">
        <w:rPr>
          <w:rFonts w:eastAsia="Calibri"/>
          <w:b/>
          <w:sz w:val="28"/>
          <w:szCs w:val="28"/>
        </w:rPr>
        <w:t>&amp; Innovation (</w:t>
      </w:r>
      <w:r>
        <w:rPr>
          <w:rFonts w:eastAsia="Calibri"/>
          <w:b/>
          <w:sz w:val="28"/>
          <w:szCs w:val="28"/>
        </w:rPr>
        <w:t>“</w:t>
      </w:r>
      <w:r w:rsidR="002F46B4">
        <w:rPr>
          <w:rFonts w:eastAsia="Calibri"/>
          <w:b/>
          <w:sz w:val="28"/>
          <w:szCs w:val="28"/>
        </w:rPr>
        <w:t>CO+I</w:t>
      </w:r>
      <w:r>
        <w:rPr>
          <w:rFonts w:eastAsia="Calibri"/>
          <w:b/>
          <w:sz w:val="28"/>
          <w:szCs w:val="28"/>
        </w:rPr>
        <w:t>”</w:t>
      </w:r>
      <w:r w:rsidR="00644BFD">
        <w:rPr>
          <w:rFonts w:eastAsia="Calibri"/>
          <w:b/>
          <w:sz w:val="28"/>
          <w:szCs w:val="28"/>
        </w:rPr>
        <w:t>)</w:t>
      </w:r>
    </w:p>
    <w:p w14:paraId="531DEE1C" w14:textId="3E4496EB" w:rsidR="000A73DB" w:rsidRDefault="007C5051" w:rsidP="0050385C">
      <w:pPr>
        <w:spacing w:before="120"/>
        <w:jc w:val="center"/>
        <w:rPr>
          <w:rFonts w:eastAsia="Calibri"/>
          <w:b/>
          <w:sz w:val="28"/>
          <w:szCs w:val="28"/>
        </w:rPr>
      </w:pPr>
      <w:r>
        <w:rPr>
          <w:rFonts w:eastAsia="Calibri"/>
          <w:b/>
          <w:sz w:val="28"/>
          <w:szCs w:val="28"/>
        </w:rPr>
        <w:t>Waste Heate Reuse Scaling in EU and US</w:t>
      </w:r>
      <w:r w:rsidR="00F8425C">
        <w:rPr>
          <w:rFonts w:eastAsia="Calibri"/>
          <w:b/>
          <w:sz w:val="28"/>
          <w:szCs w:val="28"/>
        </w:rPr>
        <w:t>:</w:t>
      </w:r>
    </w:p>
    <w:p w14:paraId="5A79B712" w14:textId="620E213C" w:rsidR="002F46B4" w:rsidRDefault="00FD4131" w:rsidP="0050385C">
      <w:pPr>
        <w:spacing w:before="120"/>
        <w:jc w:val="center"/>
        <w:rPr>
          <w:rFonts w:eastAsia="Calibri"/>
          <w:b/>
          <w:sz w:val="28"/>
          <w:szCs w:val="28"/>
        </w:rPr>
      </w:pPr>
      <w:r>
        <w:rPr>
          <w:rFonts w:eastAsia="Calibri"/>
          <w:b/>
          <w:sz w:val="28"/>
          <w:szCs w:val="28"/>
        </w:rPr>
        <w:t>Premarket</w:t>
      </w:r>
      <w:r w:rsidR="00F8425C">
        <w:rPr>
          <w:rFonts w:eastAsia="Calibri"/>
          <w:b/>
          <w:sz w:val="28"/>
          <w:szCs w:val="28"/>
        </w:rPr>
        <w:t xml:space="preserve"> </w:t>
      </w:r>
      <w:r>
        <w:rPr>
          <w:rFonts w:eastAsia="Calibri"/>
          <w:b/>
          <w:sz w:val="28"/>
          <w:szCs w:val="28"/>
        </w:rPr>
        <w:t>Feasibility Asses</w:t>
      </w:r>
      <w:r w:rsidR="00F318A4">
        <w:rPr>
          <w:rFonts w:eastAsia="Calibri"/>
          <w:b/>
          <w:sz w:val="28"/>
          <w:szCs w:val="28"/>
        </w:rPr>
        <w:t>sment Study</w:t>
      </w:r>
    </w:p>
    <w:p w14:paraId="28EC05E7" w14:textId="0EE3BCC9" w:rsidR="0050385C" w:rsidRPr="0050385C" w:rsidRDefault="0050385C" w:rsidP="009870DF">
      <w:pPr>
        <w:spacing w:before="120"/>
        <w:jc w:val="center"/>
        <w:rPr>
          <w:rFonts w:eastAsia="Calibri"/>
          <w:b/>
          <w:sz w:val="28"/>
          <w:szCs w:val="28"/>
        </w:rPr>
      </w:pPr>
      <w:r w:rsidRPr="0050385C">
        <w:rPr>
          <w:rFonts w:eastAsia="Calibri"/>
          <w:b/>
          <w:sz w:val="28"/>
          <w:szCs w:val="28"/>
        </w:rPr>
        <w:t>Statement of Work</w:t>
      </w:r>
    </w:p>
    <w:p w14:paraId="01AB3342" w14:textId="69A54D8C" w:rsidR="0050385C" w:rsidRPr="0050385C" w:rsidRDefault="00EB30FC" w:rsidP="00304504">
      <w:pPr>
        <w:pStyle w:val="ListParagraph"/>
        <w:spacing w:before="120" w:after="120"/>
        <w:ind w:left="0"/>
        <w:jc w:val="both"/>
        <w:rPr>
          <w:rFonts w:eastAsia="Calibri"/>
          <w:b/>
          <w:szCs w:val="22"/>
        </w:rPr>
      </w:pPr>
      <w:r w:rsidRPr="0050385C">
        <w:rPr>
          <w:rFonts w:eastAsia="Calibri"/>
          <w:b/>
          <w:szCs w:val="22"/>
        </w:rPr>
        <w:t xml:space="preserve">Addresses and contacts for notices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21"/>
        <w:gridCol w:w="4621"/>
      </w:tblGrid>
      <w:tr w:rsidR="00EB30FC" w:rsidRPr="0050385C" w14:paraId="0CB56434" w14:textId="77777777" w:rsidTr="00104FF5">
        <w:trPr>
          <w:tblHeader/>
        </w:trPr>
        <w:tc>
          <w:tcPr>
            <w:tcW w:w="4621" w:type="dxa"/>
            <w:shd w:val="clear" w:color="auto" w:fill="D9D9D9"/>
          </w:tcPr>
          <w:p w14:paraId="1FDA1144" w14:textId="77777777" w:rsidR="00EB30FC" w:rsidRPr="0050385C" w:rsidRDefault="00EB30FC" w:rsidP="0050385C">
            <w:pPr>
              <w:spacing w:before="120"/>
              <w:jc w:val="center"/>
              <w:rPr>
                <w:b/>
                <w:szCs w:val="22"/>
              </w:rPr>
            </w:pPr>
            <w:r w:rsidRPr="0050385C">
              <w:rPr>
                <w:b/>
                <w:szCs w:val="22"/>
              </w:rPr>
              <w:t>“Microsoft”</w:t>
            </w:r>
          </w:p>
        </w:tc>
        <w:tc>
          <w:tcPr>
            <w:tcW w:w="4621" w:type="dxa"/>
            <w:shd w:val="clear" w:color="auto" w:fill="D9D9D9"/>
          </w:tcPr>
          <w:p w14:paraId="0BD53094" w14:textId="77777777" w:rsidR="00EB30FC" w:rsidRPr="0050385C" w:rsidRDefault="00EB30FC" w:rsidP="0050385C">
            <w:pPr>
              <w:spacing w:before="120"/>
              <w:jc w:val="center"/>
              <w:rPr>
                <w:b/>
                <w:szCs w:val="22"/>
              </w:rPr>
            </w:pPr>
            <w:r w:rsidRPr="0050385C">
              <w:rPr>
                <w:b/>
                <w:szCs w:val="22"/>
              </w:rPr>
              <w:t>“Supplier”</w:t>
            </w:r>
          </w:p>
        </w:tc>
      </w:tr>
      <w:tr w:rsidR="000B3FE9" w:rsidRPr="0050385C" w14:paraId="5DB5851C" w14:textId="77777777" w:rsidTr="00104FF5">
        <w:tc>
          <w:tcPr>
            <w:tcW w:w="4621" w:type="dxa"/>
          </w:tcPr>
          <w:p w14:paraId="25D1C87A" w14:textId="0CBE03CD" w:rsidR="000B3FE9" w:rsidRPr="0050385C" w:rsidRDefault="000B3FE9" w:rsidP="000B3FE9">
            <w:pPr>
              <w:spacing w:before="120"/>
              <w:rPr>
                <w:szCs w:val="22"/>
              </w:rPr>
            </w:pPr>
            <w:r>
              <w:t>Company Name: Microsoft</w:t>
            </w:r>
            <w:r w:rsidR="003904F2">
              <w:t xml:space="preserve"> Corporation</w:t>
            </w:r>
          </w:p>
        </w:tc>
        <w:tc>
          <w:tcPr>
            <w:tcW w:w="4621" w:type="dxa"/>
          </w:tcPr>
          <w:p w14:paraId="7C04C2E3" w14:textId="63A1AB91" w:rsidR="000B3FE9" w:rsidRPr="0050385C" w:rsidRDefault="000B3FE9" w:rsidP="000B3FE9">
            <w:pPr>
              <w:spacing w:before="120"/>
              <w:rPr>
                <w:szCs w:val="22"/>
              </w:rPr>
            </w:pPr>
            <w:r w:rsidRPr="0050385C">
              <w:rPr>
                <w:szCs w:val="22"/>
              </w:rPr>
              <w:t>Company Name:</w:t>
            </w:r>
            <w:r w:rsidR="009F3C8A" w:rsidRPr="00AA766A">
              <w:t xml:space="preserve"> </w:t>
            </w:r>
            <w:r w:rsidR="006300FC">
              <w:t>David Gardiner and Associates, LLC</w:t>
            </w:r>
          </w:p>
        </w:tc>
      </w:tr>
      <w:tr w:rsidR="000B3FE9" w:rsidRPr="0050385C" w14:paraId="6A88A844" w14:textId="77777777" w:rsidTr="00104FF5">
        <w:tc>
          <w:tcPr>
            <w:tcW w:w="4621" w:type="dxa"/>
          </w:tcPr>
          <w:p w14:paraId="17C06CC0" w14:textId="71EFE9BD" w:rsidR="000B3FE9" w:rsidRPr="0050385C" w:rsidRDefault="000B3FE9" w:rsidP="000B3FE9">
            <w:pPr>
              <w:spacing w:before="120"/>
              <w:rPr>
                <w:szCs w:val="22"/>
              </w:rPr>
            </w:pPr>
            <w:r>
              <w:t>Primary Contact: Bharath Ramakrishnan</w:t>
            </w:r>
          </w:p>
        </w:tc>
        <w:tc>
          <w:tcPr>
            <w:tcW w:w="4621" w:type="dxa"/>
          </w:tcPr>
          <w:p w14:paraId="4C18B29A" w14:textId="6A620C62" w:rsidR="000B3FE9" w:rsidRPr="0050385C" w:rsidRDefault="000B3FE9" w:rsidP="000B3FE9">
            <w:pPr>
              <w:spacing w:before="120"/>
              <w:rPr>
                <w:szCs w:val="22"/>
              </w:rPr>
            </w:pPr>
            <w:r w:rsidRPr="0050385C">
              <w:rPr>
                <w:szCs w:val="22"/>
              </w:rPr>
              <w:t>Primary Contact:</w:t>
            </w:r>
            <w:r w:rsidR="00A50AE8" w:rsidRPr="00AA766A">
              <w:t xml:space="preserve"> </w:t>
            </w:r>
            <w:r w:rsidR="00F318A4" w:rsidRPr="00F318A4">
              <w:t>David Gardiner</w:t>
            </w:r>
          </w:p>
        </w:tc>
      </w:tr>
      <w:tr w:rsidR="000B3FE9" w:rsidRPr="0050385C" w14:paraId="7DAD2722" w14:textId="77777777" w:rsidTr="000A73DB">
        <w:tc>
          <w:tcPr>
            <w:tcW w:w="4621" w:type="dxa"/>
            <w:vAlign w:val="center"/>
          </w:tcPr>
          <w:p w14:paraId="17AC2F3E" w14:textId="03A92E87" w:rsidR="000B3FE9" w:rsidRPr="0050385C" w:rsidRDefault="000B3FE9" w:rsidP="000B3FE9">
            <w:pPr>
              <w:spacing w:before="120"/>
              <w:rPr>
                <w:szCs w:val="22"/>
              </w:rPr>
            </w:pPr>
            <w:r>
              <w:t>Address: One Microsoft Way Redmond Washington, 98052, U.S.A.</w:t>
            </w:r>
          </w:p>
        </w:tc>
        <w:tc>
          <w:tcPr>
            <w:tcW w:w="4621" w:type="dxa"/>
            <w:vAlign w:val="center"/>
          </w:tcPr>
          <w:p w14:paraId="439D1EA3" w14:textId="13133E0B" w:rsidR="000B3FE9" w:rsidRPr="00F318A4" w:rsidRDefault="000B3FE9" w:rsidP="000A73DB">
            <w:pPr>
              <w:rPr>
                <w:rFonts w:eastAsia="Aptos"/>
                <w:sz w:val="24"/>
                <w14:ligatures w14:val="standardContextual"/>
              </w:rPr>
            </w:pPr>
            <w:r w:rsidRPr="0050385C">
              <w:rPr>
                <w:szCs w:val="22"/>
              </w:rPr>
              <w:t>Address:</w:t>
            </w:r>
            <w:r w:rsidR="0030062B" w:rsidRPr="00AA766A">
              <w:t xml:space="preserve"> </w:t>
            </w:r>
            <w:r w:rsidR="00F318A4" w:rsidRPr="00F318A4">
              <w:t>2425 Wilson Blvd. Suite 420</w:t>
            </w:r>
            <w:r w:rsidR="000A73DB">
              <w:t xml:space="preserve">, </w:t>
            </w:r>
            <w:r w:rsidR="00F318A4" w:rsidRPr="00F318A4">
              <w:t>Arlington, VA 22201</w:t>
            </w:r>
          </w:p>
        </w:tc>
      </w:tr>
      <w:tr w:rsidR="000B3FE9" w:rsidRPr="0050385C" w14:paraId="5BC22CCD" w14:textId="77777777" w:rsidTr="00104FF5">
        <w:tc>
          <w:tcPr>
            <w:tcW w:w="4621" w:type="dxa"/>
          </w:tcPr>
          <w:p w14:paraId="76C32DF9" w14:textId="6F819327" w:rsidR="000B3FE9" w:rsidRPr="0050385C" w:rsidRDefault="000B3FE9" w:rsidP="000B3FE9">
            <w:pPr>
              <w:spacing w:before="120"/>
              <w:rPr>
                <w:szCs w:val="22"/>
              </w:rPr>
            </w:pPr>
            <w:r>
              <w:t>Phone number:</w:t>
            </w:r>
          </w:p>
        </w:tc>
        <w:tc>
          <w:tcPr>
            <w:tcW w:w="4621" w:type="dxa"/>
          </w:tcPr>
          <w:p w14:paraId="38C79594" w14:textId="49F8D7B1" w:rsidR="000B3FE9" w:rsidRPr="0050385C" w:rsidRDefault="000B3FE9" w:rsidP="000B3FE9">
            <w:pPr>
              <w:spacing w:before="120"/>
              <w:rPr>
                <w:szCs w:val="22"/>
              </w:rPr>
            </w:pPr>
            <w:r w:rsidRPr="0050385C">
              <w:rPr>
                <w:szCs w:val="22"/>
              </w:rPr>
              <w:t>Phone number:</w:t>
            </w:r>
            <w:r w:rsidR="00B500E0">
              <w:t xml:space="preserve"> +1</w:t>
            </w:r>
            <w:r w:rsidR="00195D04">
              <w:t>(</w:t>
            </w:r>
            <w:r w:rsidR="00195D04" w:rsidRPr="00195D04">
              <w:t>703</w:t>
            </w:r>
            <w:r w:rsidR="00195D04">
              <w:t>)</w:t>
            </w:r>
            <w:r w:rsidR="00195D04" w:rsidRPr="00195D04">
              <w:t>-501-7460</w:t>
            </w:r>
          </w:p>
        </w:tc>
      </w:tr>
      <w:tr w:rsidR="000B3FE9" w:rsidRPr="0050385C" w14:paraId="6BD7F808" w14:textId="77777777" w:rsidTr="00104FF5">
        <w:tc>
          <w:tcPr>
            <w:tcW w:w="4621" w:type="dxa"/>
          </w:tcPr>
          <w:p w14:paraId="043CEEE9" w14:textId="1F91D955" w:rsidR="000B3FE9" w:rsidRPr="0050385C" w:rsidRDefault="000B3FE9" w:rsidP="000B3FE9">
            <w:pPr>
              <w:spacing w:before="120"/>
              <w:rPr>
                <w:szCs w:val="22"/>
              </w:rPr>
            </w:pPr>
            <w:r>
              <w:t xml:space="preserve">Email: </w:t>
            </w:r>
            <w:hyperlink r:id="rId12" w:history="1">
              <w:r w:rsidRPr="005B3015">
                <w:rPr>
                  <w:rStyle w:val="Hyperlink"/>
                </w:rPr>
                <w:t>bhramak@microsoft.com</w:t>
              </w:r>
            </w:hyperlink>
            <w:r>
              <w:t xml:space="preserve"> </w:t>
            </w:r>
          </w:p>
        </w:tc>
        <w:tc>
          <w:tcPr>
            <w:tcW w:w="4621" w:type="dxa"/>
          </w:tcPr>
          <w:p w14:paraId="30A60343" w14:textId="15120F93" w:rsidR="000B3FE9" w:rsidRPr="0050385C" w:rsidRDefault="000B3FE9" w:rsidP="000B3FE9">
            <w:pPr>
              <w:spacing w:before="120"/>
              <w:rPr>
                <w:szCs w:val="22"/>
              </w:rPr>
            </w:pPr>
            <w:r w:rsidRPr="0050385C">
              <w:rPr>
                <w:szCs w:val="22"/>
              </w:rPr>
              <w:t>Email:</w:t>
            </w:r>
            <w:r w:rsidR="006D2852">
              <w:t xml:space="preserve"> </w:t>
            </w:r>
            <w:hyperlink r:id="rId13" w:history="1">
              <w:r w:rsidR="00195D04" w:rsidRPr="00195D04">
                <w:rPr>
                  <w:rStyle w:val="Hyperlink"/>
                </w:rPr>
                <w:t>david@dgardiner.com</w:t>
              </w:r>
            </w:hyperlink>
          </w:p>
        </w:tc>
      </w:tr>
      <w:tr w:rsidR="000B3FE9" w:rsidRPr="0050385C" w14:paraId="5205EAFB" w14:textId="77777777" w:rsidTr="00104FF5">
        <w:trPr>
          <w:trHeight w:val="332"/>
        </w:trPr>
        <w:tc>
          <w:tcPr>
            <w:tcW w:w="4621" w:type="dxa"/>
          </w:tcPr>
          <w:p w14:paraId="57532AD0" w14:textId="1C08F3AF" w:rsidR="000B3FE9" w:rsidRPr="0050385C" w:rsidRDefault="000B3FE9" w:rsidP="000B3FE9">
            <w:pPr>
              <w:spacing w:before="120"/>
              <w:rPr>
                <w:szCs w:val="22"/>
              </w:rPr>
            </w:pPr>
            <w:r>
              <w:t xml:space="preserve">Secondary Contact: </w:t>
            </w:r>
          </w:p>
        </w:tc>
        <w:tc>
          <w:tcPr>
            <w:tcW w:w="4621" w:type="dxa"/>
          </w:tcPr>
          <w:p w14:paraId="2C9E5A96" w14:textId="77777777" w:rsidR="000B3FE9" w:rsidRPr="0050385C" w:rsidRDefault="000B3FE9" w:rsidP="000B3FE9">
            <w:pPr>
              <w:spacing w:before="120"/>
              <w:rPr>
                <w:szCs w:val="22"/>
              </w:rPr>
            </w:pPr>
            <w:r w:rsidRPr="0050385C">
              <w:rPr>
                <w:szCs w:val="22"/>
              </w:rPr>
              <w:t>Secondary Contact:</w:t>
            </w:r>
          </w:p>
        </w:tc>
      </w:tr>
      <w:tr w:rsidR="000B3FE9" w:rsidRPr="0050385C" w14:paraId="257E6941" w14:textId="77777777" w:rsidTr="00104FF5">
        <w:trPr>
          <w:trHeight w:val="332"/>
        </w:trPr>
        <w:tc>
          <w:tcPr>
            <w:tcW w:w="4621" w:type="dxa"/>
          </w:tcPr>
          <w:p w14:paraId="48148BC1" w14:textId="77777777" w:rsidR="000B3FE9" w:rsidRPr="0050385C" w:rsidRDefault="000B3FE9" w:rsidP="000B3FE9">
            <w:pPr>
              <w:spacing w:before="120"/>
              <w:rPr>
                <w:szCs w:val="22"/>
              </w:rPr>
            </w:pPr>
          </w:p>
        </w:tc>
        <w:tc>
          <w:tcPr>
            <w:tcW w:w="4621" w:type="dxa"/>
          </w:tcPr>
          <w:p w14:paraId="57424C85" w14:textId="73FFE0FC" w:rsidR="000B3FE9" w:rsidRPr="0050385C" w:rsidRDefault="000B3FE9" w:rsidP="000B3FE9">
            <w:pPr>
              <w:spacing w:before="120"/>
              <w:rPr>
                <w:szCs w:val="22"/>
              </w:rPr>
            </w:pPr>
            <w:r w:rsidRPr="0050385C">
              <w:rPr>
                <w:szCs w:val="22"/>
              </w:rPr>
              <w:t xml:space="preserve">Microsoft Supplier </w:t>
            </w:r>
            <w:r>
              <w:rPr>
                <w:szCs w:val="22"/>
              </w:rPr>
              <w:t xml:space="preserve">ID </w:t>
            </w:r>
            <w:r w:rsidRPr="0050385C">
              <w:rPr>
                <w:szCs w:val="22"/>
              </w:rPr>
              <w:t>Number:</w:t>
            </w:r>
          </w:p>
        </w:tc>
      </w:tr>
    </w:tbl>
    <w:p w14:paraId="5CA8E070" w14:textId="77777777" w:rsidR="003E69F9" w:rsidRDefault="003E69F9" w:rsidP="003E69F9">
      <w:pPr>
        <w:rPr>
          <w:rFonts w:eastAsia="Calibri"/>
          <w:b/>
          <w:bCs/>
          <w:szCs w:val="22"/>
        </w:rPr>
      </w:pPr>
    </w:p>
    <w:p w14:paraId="7D989B68" w14:textId="75912798" w:rsidR="00EB30FC" w:rsidRPr="003E69F9" w:rsidRDefault="003E69F9" w:rsidP="003E69F9">
      <w:pPr>
        <w:rPr>
          <w:rFonts w:eastAsia="Calibri"/>
          <w:b/>
          <w:bCs/>
          <w:szCs w:val="22"/>
        </w:rPr>
      </w:pPr>
      <w:r w:rsidRPr="003E69F9">
        <w:rPr>
          <w:rFonts w:eastAsia="Calibri"/>
          <w:b/>
          <w:bCs/>
          <w:szCs w:val="22"/>
        </w:rPr>
        <w:t>Term</w:t>
      </w:r>
    </w:p>
    <w:p w14:paraId="247C9B2E" w14:textId="77777777" w:rsidR="003E69F9" w:rsidRPr="0050385C" w:rsidRDefault="003E69F9" w:rsidP="003E69F9">
      <w:pPr>
        <w:rPr>
          <w:rFonts w:eastAsia="Calibri"/>
          <w:szCs w:val="22"/>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26"/>
        <w:gridCol w:w="4616"/>
      </w:tblGrid>
      <w:tr w:rsidR="00EB30FC" w:rsidRPr="0050385C" w14:paraId="328C4051" w14:textId="77777777" w:rsidTr="0050385C">
        <w:trPr>
          <w:tblHeader/>
        </w:trPr>
        <w:tc>
          <w:tcPr>
            <w:tcW w:w="4680" w:type="dxa"/>
            <w:shd w:val="clear" w:color="auto" w:fill="D9D9D9"/>
          </w:tcPr>
          <w:p w14:paraId="628ED8D8" w14:textId="77777777" w:rsidR="00EB30FC" w:rsidRPr="0050385C" w:rsidRDefault="00EB30FC" w:rsidP="003E69F9">
            <w:pPr>
              <w:rPr>
                <w:b/>
                <w:szCs w:val="22"/>
              </w:rPr>
            </w:pPr>
            <w:r w:rsidRPr="0050385C">
              <w:rPr>
                <w:b/>
                <w:szCs w:val="22"/>
              </w:rPr>
              <w:t>SOW Effective Date:</w:t>
            </w:r>
          </w:p>
        </w:tc>
        <w:tc>
          <w:tcPr>
            <w:tcW w:w="4680" w:type="dxa"/>
            <w:shd w:val="clear" w:color="auto" w:fill="auto"/>
          </w:tcPr>
          <w:p w14:paraId="1D21BE3F" w14:textId="03F7AA49" w:rsidR="00EB30FC" w:rsidRPr="00C54595" w:rsidRDefault="00665A4B" w:rsidP="003E69F9">
            <w:pPr>
              <w:jc w:val="center"/>
              <w:rPr>
                <w:bCs/>
                <w:szCs w:val="22"/>
              </w:rPr>
            </w:pPr>
            <w:r>
              <w:rPr>
                <w:bCs/>
                <w:szCs w:val="22"/>
              </w:rPr>
              <w:t>April 20</w:t>
            </w:r>
            <w:r w:rsidR="00EC4369">
              <w:rPr>
                <w:bCs/>
                <w:szCs w:val="22"/>
              </w:rPr>
              <w:t xml:space="preserve"> , 2025</w:t>
            </w:r>
          </w:p>
        </w:tc>
      </w:tr>
      <w:tr w:rsidR="00EB30FC" w:rsidRPr="0050385C" w14:paraId="610182D3" w14:textId="77777777" w:rsidTr="0050385C">
        <w:tc>
          <w:tcPr>
            <w:tcW w:w="4680" w:type="dxa"/>
            <w:shd w:val="clear" w:color="auto" w:fill="D9D9D9"/>
          </w:tcPr>
          <w:p w14:paraId="498C3D90" w14:textId="77777777" w:rsidR="00EB30FC" w:rsidRPr="0050385C" w:rsidRDefault="00EB30FC" w:rsidP="0050385C">
            <w:pPr>
              <w:spacing w:before="120"/>
              <w:rPr>
                <w:b/>
                <w:szCs w:val="22"/>
              </w:rPr>
            </w:pPr>
            <w:r w:rsidRPr="0050385C">
              <w:rPr>
                <w:b/>
                <w:szCs w:val="22"/>
              </w:rPr>
              <w:t>SOW Expiration Date:</w:t>
            </w:r>
          </w:p>
        </w:tc>
        <w:tc>
          <w:tcPr>
            <w:tcW w:w="4680" w:type="dxa"/>
            <w:shd w:val="clear" w:color="auto" w:fill="auto"/>
          </w:tcPr>
          <w:p w14:paraId="2422AADC" w14:textId="01EA60B2" w:rsidR="00EB30FC" w:rsidRPr="0050385C" w:rsidRDefault="00A846F7" w:rsidP="00A846F7">
            <w:pPr>
              <w:spacing w:before="120"/>
              <w:jc w:val="center"/>
              <w:rPr>
                <w:szCs w:val="22"/>
              </w:rPr>
            </w:pPr>
            <w:r>
              <w:rPr>
                <w:szCs w:val="22"/>
              </w:rPr>
              <w:t xml:space="preserve">June </w:t>
            </w:r>
            <w:r w:rsidR="00743197">
              <w:rPr>
                <w:szCs w:val="22"/>
              </w:rPr>
              <w:t>30</w:t>
            </w:r>
            <w:r>
              <w:rPr>
                <w:szCs w:val="22"/>
              </w:rPr>
              <w:t>, 2025</w:t>
            </w:r>
          </w:p>
        </w:tc>
      </w:tr>
      <w:tr w:rsidR="00EB30FC" w:rsidRPr="0050385C" w14:paraId="7AFFA895" w14:textId="77777777" w:rsidTr="00D552FB">
        <w:trPr>
          <w:trHeight w:val="206"/>
        </w:trPr>
        <w:tc>
          <w:tcPr>
            <w:tcW w:w="4680" w:type="dxa"/>
            <w:shd w:val="clear" w:color="auto" w:fill="D9D9D9"/>
          </w:tcPr>
          <w:p w14:paraId="1204CEBE" w14:textId="77777777" w:rsidR="00EB30FC" w:rsidRPr="0050385C" w:rsidRDefault="00EB30FC" w:rsidP="0050385C">
            <w:pPr>
              <w:spacing w:before="120"/>
              <w:rPr>
                <w:b/>
                <w:szCs w:val="22"/>
              </w:rPr>
            </w:pPr>
            <w:r w:rsidRPr="0050385C">
              <w:rPr>
                <w:b/>
                <w:szCs w:val="22"/>
              </w:rPr>
              <w:t>Contract ID for Master Agreement</w:t>
            </w:r>
            <w:r w:rsidR="00FE24E3">
              <w:rPr>
                <w:b/>
                <w:szCs w:val="22"/>
              </w:rPr>
              <w:t>:</w:t>
            </w:r>
          </w:p>
        </w:tc>
        <w:tc>
          <w:tcPr>
            <w:tcW w:w="4680" w:type="dxa"/>
            <w:shd w:val="clear" w:color="auto" w:fill="auto"/>
          </w:tcPr>
          <w:p w14:paraId="5D7C0CB0" w14:textId="30DD0714" w:rsidR="00EB30FC" w:rsidRPr="0050385C" w:rsidRDefault="00D0093E" w:rsidP="003904F2">
            <w:pPr>
              <w:spacing w:before="120"/>
              <w:jc w:val="center"/>
              <w:rPr>
                <w:szCs w:val="22"/>
              </w:rPr>
            </w:pPr>
            <w:r>
              <w:rPr>
                <w:szCs w:val="22"/>
              </w:rPr>
              <w:t>N/A</w:t>
            </w:r>
          </w:p>
        </w:tc>
      </w:tr>
    </w:tbl>
    <w:p w14:paraId="5B97E3C0" w14:textId="4A79E867" w:rsidR="00434941" w:rsidRPr="0050385C" w:rsidRDefault="00434941" w:rsidP="008506D8">
      <w:pPr>
        <w:tabs>
          <w:tab w:val="left" w:pos="6650"/>
        </w:tabs>
        <w:spacing w:before="120" w:after="120"/>
        <w:ind w:left="504" w:hanging="504"/>
        <w:rPr>
          <w:b/>
        </w:rPr>
      </w:pPr>
      <w:r w:rsidRPr="0050385C">
        <w:rPr>
          <w:b/>
        </w:rPr>
        <w:t>Agreed and accepted</w:t>
      </w:r>
      <w:r w:rsidR="008506D8">
        <w:rPr>
          <w:b/>
        </w:rPr>
        <w:tab/>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7"/>
        <w:gridCol w:w="4625"/>
      </w:tblGrid>
      <w:tr w:rsidR="00434941" w:rsidRPr="0050385C" w14:paraId="41C9AC08" w14:textId="77777777" w:rsidTr="0050385C">
        <w:trPr>
          <w:tblHeader/>
        </w:trPr>
        <w:tc>
          <w:tcPr>
            <w:tcW w:w="4680" w:type="dxa"/>
            <w:shd w:val="clear" w:color="auto" w:fill="D9D9D9"/>
          </w:tcPr>
          <w:p w14:paraId="6D092340" w14:textId="77777777" w:rsidR="00434941" w:rsidRPr="0050385C" w:rsidRDefault="00434941" w:rsidP="0050385C">
            <w:pPr>
              <w:spacing w:before="120"/>
              <w:jc w:val="center"/>
              <w:rPr>
                <w:b/>
              </w:rPr>
            </w:pPr>
            <w:r w:rsidRPr="0050385C">
              <w:rPr>
                <w:b/>
              </w:rPr>
              <w:t>Microsoft</w:t>
            </w:r>
          </w:p>
        </w:tc>
        <w:tc>
          <w:tcPr>
            <w:tcW w:w="4680" w:type="dxa"/>
            <w:shd w:val="clear" w:color="auto" w:fill="D9D9D9"/>
          </w:tcPr>
          <w:p w14:paraId="129A3AAD" w14:textId="77777777" w:rsidR="00434941" w:rsidRPr="0050385C" w:rsidRDefault="00434941" w:rsidP="0050385C">
            <w:pPr>
              <w:spacing w:before="120"/>
              <w:jc w:val="center"/>
              <w:rPr>
                <w:b/>
              </w:rPr>
            </w:pPr>
            <w:r w:rsidRPr="0050385C">
              <w:rPr>
                <w:b/>
              </w:rPr>
              <w:t>Supplier</w:t>
            </w:r>
          </w:p>
        </w:tc>
      </w:tr>
      <w:tr w:rsidR="00434941" w:rsidRPr="0050385C" w14:paraId="582D7598" w14:textId="77777777" w:rsidTr="0050385C">
        <w:tc>
          <w:tcPr>
            <w:tcW w:w="4680" w:type="dxa"/>
          </w:tcPr>
          <w:p w14:paraId="70D976AF" w14:textId="691355CF" w:rsidR="0050385C" w:rsidRPr="0050385C" w:rsidRDefault="00434941" w:rsidP="0050385C">
            <w:pPr>
              <w:spacing w:before="120"/>
            </w:pPr>
            <w:r w:rsidRPr="0050385C">
              <w:t>Signature:</w:t>
            </w:r>
          </w:p>
          <w:p w14:paraId="34D93A59" w14:textId="77777777" w:rsidR="00B9244E" w:rsidRDefault="00434941" w:rsidP="0050385C">
            <w:pPr>
              <w:spacing w:before="120"/>
              <w:rPr>
                <w:color w:val="FFFFFF"/>
              </w:rPr>
            </w:pPr>
            <w:r w:rsidRPr="0050385C">
              <w:rPr>
                <w:color w:val="FFFFFF"/>
              </w:rPr>
              <w:t>{{_e1s1_sig</w:t>
            </w:r>
          </w:p>
          <w:p w14:paraId="61AB1839" w14:textId="7BF659A0" w:rsidR="00434941" w:rsidRPr="0050385C" w:rsidRDefault="00434941" w:rsidP="0050385C">
            <w:pPr>
              <w:spacing w:before="120"/>
              <w:rPr>
                <w:color w:val="FFFFFF"/>
              </w:rPr>
            </w:pPr>
            <w:r w:rsidRPr="0050385C">
              <w:rPr>
                <w:color w:val="FFFFFF"/>
              </w:rPr>
              <w:t>nature}}</w:t>
            </w:r>
          </w:p>
        </w:tc>
        <w:tc>
          <w:tcPr>
            <w:tcW w:w="4680" w:type="dxa"/>
          </w:tcPr>
          <w:p w14:paraId="7BCD3E43" w14:textId="25CFCFB3" w:rsidR="0050385C" w:rsidRPr="0050385C" w:rsidRDefault="00434941" w:rsidP="0050385C">
            <w:pPr>
              <w:spacing w:before="120"/>
            </w:pPr>
            <w:r w:rsidRPr="0050385C">
              <w:t>Signature:</w:t>
            </w:r>
          </w:p>
          <w:p w14:paraId="0BDA7E57" w14:textId="77777777" w:rsidR="00434941" w:rsidRPr="0050385C" w:rsidRDefault="00434941" w:rsidP="0050385C">
            <w:pPr>
              <w:spacing w:before="120"/>
              <w:rPr>
                <w:color w:val="FFFFFF"/>
                <w:szCs w:val="20"/>
              </w:rPr>
            </w:pPr>
            <w:r w:rsidRPr="0050385C">
              <w:rPr>
                <w:color w:val="FFFFFF"/>
              </w:rPr>
              <w:t>{{_e2s2_signature}}</w:t>
            </w:r>
          </w:p>
        </w:tc>
      </w:tr>
      <w:tr w:rsidR="00434941" w:rsidRPr="0050385C" w14:paraId="7120B049" w14:textId="77777777" w:rsidTr="0050385C">
        <w:tc>
          <w:tcPr>
            <w:tcW w:w="4680" w:type="dxa"/>
          </w:tcPr>
          <w:p w14:paraId="63052594" w14:textId="770D1106" w:rsidR="0050385C" w:rsidRPr="0050385C" w:rsidRDefault="00BB504A" w:rsidP="0050385C">
            <w:pPr>
              <w:spacing w:before="120"/>
            </w:pPr>
            <w:r>
              <w:t xml:space="preserve">Print </w:t>
            </w:r>
            <w:r w:rsidR="00434941" w:rsidRPr="0050385C">
              <w:t>Name:</w:t>
            </w:r>
          </w:p>
          <w:p w14:paraId="577F850B" w14:textId="77777777" w:rsidR="00434941" w:rsidRPr="0050385C" w:rsidRDefault="00434941" w:rsidP="0050385C">
            <w:pPr>
              <w:spacing w:before="120"/>
              <w:rPr>
                <w:color w:val="FFFFFF"/>
              </w:rPr>
            </w:pPr>
            <w:r w:rsidRPr="0050385C">
              <w:rPr>
                <w:color w:val="FFFFFF"/>
              </w:rPr>
              <w:t>\n1\</w:t>
            </w:r>
          </w:p>
        </w:tc>
        <w:tc>
          <w:tcPr>
            <w:tcW w:w="4680" w:type="dxa"/>
          </w:tcPr>
          <w:p w14:paraId="521FCE83" w14:textId="44423F99" w:rsidR="0050385C" w:rsidRPr="0050385C" w:rsidRDefault="00BB504A" w:rsidP="0050385C">
            <w:pPr>
              <w:spacing w:before="120"/>
            </w:pPr>
            <w:r>
              <w:t>Print</w:t>
            </w:r>
            <w:r w:rsidR="00434941" w:rsidRPr="0050385C">
              <w:t xml:space="preserve"> Name:</w:t>
            </w:r>
          </w:p>
          <w:p w14:paraId="2942576D" w14:textId="77777777" w:rsidR="00434941" w:rsidRPr="0050385C" w:rsidRDefault="00434941" w:rsidP="0050385C">
            <w:pPr>
              <w:spacing w:before="120"/>
              <w:rPr>
                <w:color w:val="FFFFFF"/>
              </w:rPr>
            </w:pPr>
            <w:r w:rsidRPr="0050385C">
              <w:rPr>
                <w:color w:val="FFFFFF"/>
              </w:rPr>
              <w:t>\n2\</w:t>
            </w:r>
          </w:p>
        </w:tc>
      </w:tr>
      <w:tr w:rsidR="00434941" w:rsidRPr="0050385C" w14:paraId="0564B88D" w14:textId="77777777" w:rsidTr="0050385C">
        <w:tc>
          <w:tcPr>
            <w:tcW w:w="4680" w:type="dxa"/>
          </w:tcPr>
          <w:p w14:paraId="0E17C97F" w14:textId="3C8EB5E3" w:rsidR="0050385C" w:rsidRPr="0050385C" w:rsidRDefault="00434941" w:rsidP="0050385C">
            <w:pPr>
              <w:spacing w:before="120"/>
            </w:pPr>
            <w:r w:rsidRPr="0050385C">
              <w:t>Title:</w:t>
            </w:r>
          </w:p>
          <w:p w14:paraId="4199D30C" w14:textId="77777777" w:rsidR="00434941" w:rsidRPr="0050385C" w:rsidRDefault="00434941" w:rsidP="0050385C">
            <w:pPr>
              <w:spacing w:before="120"/>
            </w:pPr>
            <w:r w:rsidRPr="0050385C">
              <w:rPr>
                <w:color w:val="FFFFFF"/>
              </w:rPr>
              <w:t>\t1\</w:t>
            </w:r>
          </w:p>
        </w:tc>
        <w:tc>
          <w:tcPr>
            <w:tcW w:w="4680" w:type="dxa"/>
          </w:tcPr>
          <w:p w14:paraId="454238E5" w14:textId="12F8E027" w:rsidR="0050385C" w:rsidRPr="0050385C" w:rsidRDefault="00434941" w:rsidP="0050385C">
            <w:pPr>
              <w:spacing w:before="120"/>
            </w:pPr>
            <w:r w:rsidRPr="0050385C">
              <w:t>Title:</w:t>
            </w:r>
          </w:p>
          <w:p w14:paraId="188D7240" w14:textId="77777777" w:rsidR="00434941" w:rsidRPr="0050385C" w:rsidRDefault="00434941" w:rsidP="0050385C">
            <w:pPr>
              <w:spacing w:before="120"/>
              <w:rPr>
                <w:color w:val="FFFFFF"/>
              </w:rPr>
            </w:pPr>
            <w:r w:rsidRPr="0050385C">
              <w:rPr>
                <w:color w:val="FFFFFF"/>
              </w:rPr>
              <w:t>\t2\</w:t>
            </w:r>
          </w:p>
        </w:tc>
      </w:tr>
      <w:tr w:rsidR="00434941" w:rsidRPr="0050385C" w14:paraId="4D1B3194" w14:textId="77777777" w:rsidTr="0050385C">
        <w:tc>
          <w:tcPr>
            <w:tcW w:w="4680" w:type="dxa"/>
          </w:tcPr>
          <w:p w14:paraId="0408AEA7" w14:textId="7DF5C3F8" w:rsidR="0050385C" w:rsidRPr="0050385C" w:rsidRDefault="00434941" w:rsidP="0050385C">
            <w:pPr>
              <w:spacing w:before="120"/>
            </w:pPr>
            <w:r w:rsidRPr="0050385C">
              <w:t>Date:</w:t>
            </w:r>
          </w:p>
          <w:p w14:paraId="5C20DD56" w14:textId="77777777" w:rsidR="00434941" w:rsidRPr="0050385C" w:rsidRDefault="00434941" w:rsidP="0050385C">
            <w:pPr>
              <w:spacing w:before="120"/>
              <w:rPr>
                <w:color w:val="FFFFFF"/>
              </w:rPr>
            </w:pPr>
            <w:r w:rsidRPr="0050385C">
              <w:rPr>
                <w:color w:val="FFFFFF"/>
              </w:rPr>
              <w:t>{{_e1s1_date}}</w:t>
            </w:r>
          </w:p>
        </w:tc>
        <w:tc>
          <w:tcPr>
            <w:tcW w:w="4680" w:type="dxa"/>
          </w:tcPr>
          <w:p w14:paraId="73D80D92" w14:textId="07DE7F4B" w:rsidR="0050385C" w:rsidRPr="0050385C" w:rsidRDefault="00434941" w:rsidP="0050385C">
            <w:pPr>
              <w:spacing w:before="120"/>
            </w:pPr>
            <w:r w:rsidRPr="0050385C">
              <w:t>Date:</w:t>
            </w:r>
          </w:p>
          <w:p w14:paraId="428D985E" w14:textId="77777777" w:rsidR="00434941" w:rsidRPr="0050385C" w:rsidRDefault="00434941" w:rsidP="0050385C">
            <w:pPr>
              <w:spacing w:before="120"/>
              <w:rPr>
                <w:color w:val="FFFFFF"/>
              </w:rPr>
            </w:pPr>
            <w:r w:rsidRPr="0050385C">
              <w:rPr>
                <w:color w:val="FFFFFF"/>
              </w:rPr>
              <w:t>{{_e2s2_date}}</w:t>
            </w:r>
          </w:p>
        </w:tc>
      </w:tr>
    </w:tbl>
    <w:p w14:paraId="3B8D97A1" w14:textId="657AD6F9" w:rsidR="00AD0CA4" w:rsidRDefault="00AD0CA4" w:rsidP="0050385C">
      <w:pPr>
        <w:spacing w:before="120"/>
        <w:ind w:left="360" w:hanging="360"/>
        <w:jc w:val="both"/>
        <w:rPr>
          <w:szCs w:val="22"/>
        </w:rPr>
      </w:pPr>
    </w:p>
    <w:p w14:paraId="159E8573" w14:textId="49D614C1" w:rsidR="00FE2076" w:rsidRDefault="00FE2076" w:rsidP="00D0093E">
      <w:pPr>
        <w:spacing w:after="120" w:line="240" w:lineRule="atLeast"/>
        <w:jc w:val="both"/>
      </w:pPr>
      <w:r>
        <w:rPr>
          <w:highlight w:val="white"/>
        </w:rPr>
        <w:lastRenderedPageBreak/>
        <w:t>This Statement of Work (“</w:t>
      </w:r>
      <w:r>
        <w:rPr>
          <w:b/>
          <w:highlight w:val="white"/>
        </w:rPr>
        <w:t>SOW</w:t>
      </w:r>
      <w:r>
        <w:rPr>
          <w:highlight w:val="white"/>
        </w:rPr>
        <w:t xml:space="preserve">”) is entered into between </w:t>
      </w:r>
      <w:r w:rsidR="00A37195">
        <w:rPr>
          <w:highlight w:val="white"/>
        </w:rPr>
        <w:t xml:space="preserve">Microsoft Corporation </w:t>
      </w:r>
      <w:r>
        <w:rPr>
          <w:highlight w:val="white"/>
        </w:rPr>
        <w:t>(“</w:t>
      </w:r>
      <w:r>
        <w:rPr>
          <w:b/>
          <w:highlight w:val="white"/>
        </w:rPr>
        <w:t>Microsoft</w:t>
      </w:r>
      <w:r>
        <w:rPr>
          <w:highlight w:val="white"/>
        </w:rPr>
        <w:t xml:space="preserve">”) and </w:t>
      </w:r>
      <w:r w:rsidR="00D247C4">
        <w:t>David Gardiner and Associates, LLC</w:t>
      </w:r>
      <w:r w:rsidR="00D247C4">
        <w:rPr>
          <w:highlight w:val="white"/>
        </w:rPr>
        <w:t xml:space="preserve"> </w:t>
      </w:r>
      <w:r>
        <w:rPr>
          <w:highlight w:val="white"/>
        </w:rPr>
        <w:t>(“</w:t>
      </w:r>
      <w:r>
        <w:rPr>
          <w:b/>
          <w:highlight w:val="white"/>
        </w:rPr>
        <w:t>Supplier</w:t>
      </w:r>
      <w:r>
        <w:rPr>
          <w:highlight w:val="white"/>
        </w:rPr>
        <w:t xml:space="preserve">”) as of the SOW Effective Date, and is subject to and governed by the terms of the Microsoft Purchase Order Terms and Conditions set forth in </w:t>
      </w:r>
      <w:sdt>
        <w:sdtPr>
          <w:tag w:val="goog_rdk_11"/>
          <w:id w:val="387615847"/>
        </w:sdtPr>
        <w:sdtContent/>
      </w:sdt>
      <w:r w:rsidRPr="00F94A58">
        <w:rPr>
          <w:u w:val="single"/>
        </w:rPr>
        <w:t>Attachment 1</w:t>
      </w:r>
      <w:r w:rsidRPr="00F94A58">
        <w:t xml:space="preserve"> </w:t>
      </w:r>
      <w:r>
        <w:rPr>
          <w:highlight w:val="white"/>
        </w:rPr>
        <w:t>to this SOW (the “</w:t>
      </w:r>
      <w:sdt>
        <w:sdtPr>
          <w:tag w:val="goog_rdk_12"/>
          <w:id w:val="-1914000782"/>
        </w:sdtPr>
        <w:sdtContent/>
      </w:sdt>
      <w:r w:rsidRPr="00D37F07">
        <w:rPr>
          <w:b/>
        </w:rPr>
        <w:t>Agreement</w:t>
      </w:r>
      <w:r w:rsidRPr="00D37F07">
        <w:t xml:space="preserve">”). </w:t>
      </w:r>
    </w:p>
    <w:p w14:paraId="407768D8" w14:textId="73FEEA54" w:rsidR="00261E2D" w:rsidRDefault="00261E2D" w:rsidP="00D0093E">
      <w:pPr>
        <w:spacing w:after="120" w:line="240" w:lineRule="atLeast"/>
        <w:ind w:left="504" w:hanging="504"/>
        <w:jc w:val="both"/>
        <w:rPr>
          <w:b/>
          <w:bCs/>
          <w:szCs w:val="22"/>
        </w:rPr>
      </w:pPr>
      <w:r>
        <w:rPr>
          <w:b/>
          <w:bCs/>
          <w:szCs w:val="22"/>
        </w:rPr>
        <w:t>SECTION 1</w:t>
      </w:r>
      <w:r w:rsidR="005A523F">
        <w:rPr>
          <w:b/>
          <w:bCs/>
          <w:szCs w:val="22"/>
        </w:rPr>
        <w:tab/>
        <w:t>Definitions</w:t>
      </w:r>
    </w:p>
    <w:p w14:paraId="15708251" w14:textId="34E71F75" w:rsidR="005A523F" w:rsidRPr="005239B1" w:rsidRDefault="005A523F" w:rsidP="00D0093E">
      <w:pPr>
        <w:spacing w:after="120" w:line="240" w:lineRule="atLeast"/>
        <w:jc w:val="both"/>
        <w:rPr>
          <w:szCs w:val="22"/>
        </w:rPr>
      </w:pPr>
      <w:r w:rsidRPr="005239B1">
        <w:rPr>
          <w:szCs w:val="22"/>
        </w:rPr>
        <w:t>Terms used in this SOW with initial letters capitalized will have the meanings stated below or as defined elsewhere in this SOW.  Capitalized terms used but not defined in this SOW have the meaning given to them in the Agreement</w:t>
      </w:r>
      <w:r w:rsidR="00A37195">
        <w:rPr>
          <w:szCs w:val="22"/>
        </w:rPr>
        <w:t>.</w:t>
      </w:r>
    </w:p>
    <w:p w14:paraId="4EF53A40" w14:textId="76D0C399" w:rsidR="0050385C" w:rsidRPr="0050385C" w:rsidRDefault="0091642B" w:rsidP="00D0093E">
      <w:pPr>
        <w:tabs>
          <w:tab w:val="left" w:pos="720"/>
          <w:tab w:val="left" w:pos="1440"/>
          <w:tab w:val="left" w:pos="2160"/>
          <w:tab w:val="left" w:pos="2880"/>
          <w:tab w:val="left" w:pos="3600"/>
          <w:tab w:val="right" w:pos="9360"/>
        </w:tabs>
        <w:spacing w:after="120" w:line="240" w:lineRule="atLeast"/>
        <w:ind w:left="504" w:hanging="504"/>
        <w:jc w:val="both"/>
        <w:rPr>
          <w:szCs w:val="22"/>
        </w:rPr>
      </w:pPr>
      <w:r>
        <w:rPr>
          <w:b/>
          <w:bCs/>
          <w:szCs w:val="22"/>
        </w:rPr>
        <w:t>SECTION 2</w:t>
      </w:r>
      <w:r w:rsidR="00EB30FC" w:rsidRPr="0050385C">
        <w:rPr>
          <w:b/>
          <w:bCs/>
          <w:szCs w:val="22"/>
        </w:rPr>
        <w:tab/>
      </w:r>
      <w:bookmarkStart w:id="0" w:name="_Toc53220566"/>
      <w:r w:rsidR="00EB30FC" w:rsidRPr="005A0510">
        <w:rPr>
          <w:b/>
          <w:szCs w:val="22"/>
        </w:rPr>
        <w:t>Description of S</w:t>
      </w:r>
      <w:bookmarkEnd w:id="0"/>
      <w:r w:rsidR="00EB30FC" w:rsidRPr="005A0510">
        <w:rPr>
          <w:b/>
          <w:szCs w:val="22"/>
        </w:rPr>
        <w:t>ervices</w:t>
      </w:r>
    </w:p>
    <w:p w14:paraId="1AFC6238" w14:textId="46064AAD" w:rsidR="00C5579F" w:rsidRPr="0050385C" w:rsidRDefault="007975BF" w:rsidP="00375419">
      <w:pPr>
        <w:spacing w:after="120" w:line="240" w:lineRule="atLeast"/>
        <w:ind w:left="720" w:hanging="720"/>
        <w:jc w:val="both"/>
        <w:rPr>
          <w:szCs w:val="22"/>
        </w:rPr>
      </w:pPr>
      <w:r w:rsidRPr="005239B1">
        <w:rPr>
          <w:b/>
          <w:bCs/>
          <w:szCs w:val="22"/>
        </w:rPr>
        <w:t>(a)</w:t>
      </w:r>
      <w:r>
        <w:rPr>
          <w:szCs w:val="22"/>
        </w:rPr>
        <w:tab/>
      </w:r>
      <w:r w:rsidR="00EB30FC" w:rsidRPr="0050385C">
        <w:rPr>
          <w:szCs w:val="22"/>
        </w:rPr>
        <w:t xml:space="preserve">Supplier will perform </w:t>
      </w:r>
      <w:r w:rsidR="001B49E0">
        <w:rPr>
          <w:szCs w:val="22"/>
        </w:rPr>
        <w:t xml:space="preserve">for </w:t>
      </w:r>
      <w:r w:rsidR="00EB30FC" w:rsidRPr="0050385C">
        <w:rPr>
          <w:szCs w:val="22"/>
        </w:rPr>
        <w:t xml:space="preserve">Microsoft </w:t>
      </w:r>
      <w:r w:rsidR="00CA096E">
        <w:rPr>
          <w:szCs w:val="22"/>
        </w:rPr>
        <w:t xml:space="preserve">the services described in this Section 2 </w:t>
      </w:r>
      <w:r w:rsidR="00EB30FC" w:rsidRPr="0050385C">
        <w:rPr>
          <w:szCs w:val="22"/>
        </w:rPr>
        <w:t>(collectively, the “</w:t>
      </w:r>
      <w:r w:rsidR="00EB30FC" w:rsidRPr="005239B1">
        <w:rPr>
          <w:b/>
          <w:bCs/>
          <w:szCs w:val="22"/>
        </w:rPr>
        <w:t>Services</w:t>
      </w:r>
      <w:r w:rsidR="00EB30FC" w:rsidRPr="0050385C">
        <w:rPr>
          <w:szCs w:val="22"/>
        </w:rPr>
        <w:t>”)</w:t>
      </w:r>
      <w:r w:rsidR="000A0180">
        <w:rPr>
          <w:szCs w:val="22"/>
        </w:rPr>
        <w:t xml:space="preserve"> in connection with the Agreement</w:t>
      </w:r>
      <w:r w:rsidR="00EB30FC" w:rsidRPr="0050385C">
        <w:rPr>
          <w:szCs w:val="22"/>
        </w:rPr>
        <w:t xml:space="preserve">. </w:t>
      </w:r>
      <w:r w:rsidR="00C5579F" w:rsidRPr="0050385C">
        <w:rPr>
          <w:szCs w:val="22"/>
        </w:rPr>
        <w:t xml:space="preserve">All Services </w:t>
      </w:r>
      <w:r w:rsidR="00C5579F">
        <w:rPr>
          <w:szCs w:val="22"/>
        </w:rPr>
        <w:t xml:space="preserve">will </w:t>
      </w:r>
      <w:r w:rsidR="00C5579F" w:rsidRPr="0050385C">
        <w:rPr>
          <w:szCs w:val="22"/>
        </w:rPr>
        <w:t xml:space="preserve">be treated as Microsoft Confidential Information unless otherwise designated by Microsoft. </w:t>
      </w:r>
    </w:p>
    <w:p w14:paraId="0106BC6C" w14:textId="1BD9D0A8" w:rsidR="00075520" w:rsidRPr="00075520" w:rsidRDefault="00075520" w:rsidP="00375419">
      <w:pPr>
        <w:spacing w:after="120" w:line="240" w:lineRule="atLeast"/>
        <w:ind w:left="720"/>
        <w:jc w:val="both"/>
        <w:rPr>
          <w:rFonts w:asciiTheme="minorHAnsi" w:hAnsiTheme="minorHAnsi"/>
          <w:szCs w:val="22"/>
        </w:rPr>
      </w:pPr>
      <w:r>
        <w:rPr>
          <w:rFonts w:asciiTheme="minorHAnsi" w:hAnsiTheme="minorHAnsi"/>
          <w:szCs w:val="22"/>
        </w:rPr>
        <w:t xml:space="preserve">The </w:t>
      </w:r>
      <w:r w:rsidR="00570490">
        <w:rPr>
          <w:rFonts w:asciiTheme="minorHAnsi" w:hAnsiTheme="minorHAnsi"/>
          <w:szCs w:val="22"/>
        </w:rPr>
        <w:t xml:space="preserve">objective of this assessment </w:t>
      </w:r>
      <w:r w:rsidRPr="00075520">
        <w:rPr>
          <w:rFonts w:asciiTheme="minorHAnsi" w:hAnsiTheme="minorHAnsi"/>
          <w:szCs w:val="22"/>
        </w:rPr>
        <w:t>aim</w:t>
      </w:r>
      <w:r w:rsidR="007246C3">
        <w:rPr>
          <w:rFonts w:asciiTheme="minorHAnsi" w:hAnsiTheme="minorHAnsi"/>
          <w:szCs w:val="22"/>
        </w:rPr>
        <w:t>s</w:t>
      </w:r>
      <w:r w:rsidRPr="00075520">
        <w:rPr>
          <w:rFonts w:asciiTheme="minorHAnsi" w:hAnsiTheme="minorHAnsi"/>
          <w:szCs w:val="22"/>
        </w:rPr>
        <w:t xml:space="preserve"> at scaling up data center </w:t>
      </w:r>
      <w:r w:rsidR="0010659C">
        <w:rPr>
          <w:rFonts w:asciiTheme="minorHAnsi" w:hAnsiTheme="minorHAnsi"/>
          <w:szCs w:val="22"/>
        </w:rPr>
        <w:t xml:space="preserve">waste </w:t>
      </w:r>
      <w:r w:rsidRPr="00075520">
        <w:rPr>
          <w:rFonts w:asciiTheme="minorHAnsi" w:hAnsiTheme="minorHAnsi"/>
          <w:szCs w:val="22"/>
        </w:rPr>
        <w:t>heat reuse with the food and beverage industry in the</w:t>
      </w:r>
      <w:r w:rsidR="00570490">
        <w:rPr>
          <w:rFonts w:asciiTheme="minorHAnsi" w:hAnsiTheme="minorHAnsi"/>
          <w:szCs w:val="22"/>
        </w:rPr>
        <w:t xml:space="preserve"> European Union (</w:t>
      </w:r>
      <w:r w:rsidR="0026036A">
        <w:rPr>
          <w:rFonts w:asciiTheme="minorHAnsi" w:hAnsiTheme="minorHAnsi"/>
          <w:szCs w:val="22"/>
        </w:rPr>
        <w:t>“</w:t>
      </w:r>
      <w:r w:rsidR="00570490">
        <w:rPr>
          <w:rFonts w:asciiTheme="minorHAnsi" w:hAnsiTheme="minorHAnsi"/>
          <w:szCs w:val="22"/>
        </w:rPr>
        <w:t>EU</w:t>
      </w:r>
      <w:r w:rsidR="0026036A">
        <w:rPr>
          <w:rFonts w:asciiTheme="minorHAnsi" w:hAnsiTheme="minorHAnsi"/>
          <w:szCs w:val="22"/>
        </w:rPr>
        <w:t>”</w:t>
      </w:r>
      <w:r w:rsidR="00570490">
        <w:rPr>
          <w:rFonts w:asciiTheme="minorHAnsi" w:hAnsiTheme="minorHAnsi"/>
          <w:szCs w:val="22"/>
        </w:rPr>
        <w:t>)</w:t>
      </w:r>
      <w:r w:rsidRPr="00075520">
        <w:rPr>
          <w:rFonts w:asciiTheme="minorHAnsi" w:hAnsiTheme="minorHAnsi"/>
          <w:szCs w:val="22"/>
        </w:rPr>
        <w:t xml:space="preserve"> </w:t>
      </w:r>
      <w:r w:rsidR="00570490">
        <w:rPr>
          <w:rFonts w:asciiTheme="minorHAnsi" w:hAnsiTheme="minorHAnsi"/>
          <w:szCs w:val="22"/>
        </w:rPr>
        <w:t xml:space="preserve">and </w:t>
      </w:r>
      <w:r w:rsidRPr="00075520">
        <w:rPr>
          <w:rFonts w:asciiTheme="minorHAnsi" w:hAnsiTheme="minorHAnsi"/>
          <w:szCs w:val="22"/>
        </w:rPr>
        <w:t>United States</w:t>
      </w:r>
      <w:r w:rsidR="00570490">
        <w:rPr>
          <w:rFonts w:asciiTheme="minorHAnsi" w:hAnsiTheme="minorHAnsi"/>
          <w:szCs w:val="22"/>
        </w:rPr>
        <w:t xml:space="preserve"> (</w:t>
      </w:r>
      <w:r w:rsidR="0026036A">
        <w:rPr>
          <w:rFonts w:asciiTheme="minorHAnsi" w:hAnsiTheme="minorHAnsi"/>
          <w:szCs w:val="22"/>
        </w:rPr>
        <w:t>“</w:t>
      </w:r>
      <w:r w:rsidR="00570490">
        <w:rPr>
          <w:rFonts w:asciiTheme="minorHAnsi" w:hAnsiTheme="minorHAnsi"/>
          <w:szCs w:val="22"/>
        </w:rPr>
        <w:t>US</w:t>
      </w:r>
      <w:r w:rsidR="0026036A">
        <w:rPr>
          <w:rFonts w:asciiTheme="minorHAnsi" w:hAnsiTheme="minorHAnsi"/>
          <w:szCs w:val="22"/>
        </w:rPr>
        <w:t>”</w:t>
      </w:r>
      <w:r w:rsidR="00570490">
        <w:rPr>
          <w:rFonts w:asciiTheme="minorHAnsi" w:hAnsiTheme="minorHAnsi"/>
          <w:szCs w:val="22"/>
        </w:rPr>
        <w:t>)</w:t>
      </w:r>
      <w:r w:rsidRPr="00075520">
        <w:rPr>
          <w:rFonts w:asciiTheme="minorHAnsi" w:hAnsiTheme="minorHAnsi"/>
          <w:szCs w:val="22"/>
        </w:rPr>
        <w:t xml:space="preserve">. The </w:t>
      </w:r>
      <w:r w:rsidR="00073DCB">
        <w:rPr>
          <w:rFonts w:asciiTheme="minorHAnsi" w:hAnsiTheme="minorHAnsi"/>
          <w:szCs w:val="22"/>
        </w:rPr>
        <w:t>supplier</w:t>
      </w:r>
      <w:r w:rsidR="00875F62">
        <w:rPr>
          <w:rFonts w:asciiTheme="minorHAnsi" w:hAnsiTheme="minorHAnsi"/>
          <w:szCs w:val="22"/>
        </w:rPr>
        <w:t xml:space="preserve"> </w:t>
      </w:r>
      <w:r w:rsidR="0010659C">
        <w:rPr>
          <w:rFonts w:asciiTheme="minorHAnsi" w:hAnsiTheme="minorHAnsi"/>
          <w:szCs w:val="22"/>
        </w:rPr>
        <w:t>conducts</w:t>
      </w:r>
      <w:r w:rsidRPr="00075520">
        <w:rPr>
          <w:rFonts w:asciiTheme="minorHAnsi" w:hAnsiTheme="minorHAnsi"/>
          <w:szCs w:val="22"/>
        </w:rPr>
        <w:t xml:space="preserve"> a pre-commercial Market Feasibility Study, which includes three components:</w:t>
      </w:r>
    </w:p>
    <w:p w14:paraId="479E60EE" w14:textId="43AAF1AF" w:rsidR="00075520" w:rsidRPr="00075520" w:rsidRDefault="00075520" w:rsidP="00375419">
      <w:pPr>
        <w:pStyle w:val="ListParagraph"/>
        <w:numPr>
          <w:ilvl w:val="0"/>
          <w:numId w:val="30"/>
        </w:numPr>
        <w:spacing w:after="120" w:line="240" w:lineRule="atLeast"/>
        <w:ind w:left="1080"/>
        <w:jc w:val="both"/>
        <w:rPr>
          <w:rFonts w:asciiTheme="minorHAnsi" w:hAnsiTheme="minorHAnsi"/>
          <w:szCs w:val="22"/>
        </w:rPr>
      </w:pPr>
      <w:r w:rsidRPr="00075520">
        <w:rPr>
          <w:rFonts w:asciiTheme="minorHAnsi" w:hAnsiTheme="minorHAnsi"/>
          <w:szCs w:val="22"/>
        </w:rPr>
        <w:t>An assessment of the proximity of</w:t>
      </w:r>
      <w:r w:rsidR="00446AEC">
        <w:rPr>
          <w:rFonts w:asciiTheme="minorHAnsi" w:hAnsiTheme="minorHAnsi"/>
          <w:szCs w:val="22"/>
        </w:rPr>
        <w:t xml:space="preserve"> EU and US </w:t>
      </w:r>
      <w:r w:rsidRPr="00075520">
        <w:rPr>
          <w:rFonts w:asciiTheme="minorHAnsi" w:hAnsiTheme="minorHAnsi"/>
          <w:szCs w:val="22"/>
        </w:rPr>
        <w:t>food and beverage facilities to existing or proposed data centers.</w:t>
      </w:r>
    </w:p>
    <w:p w14:paraId="21F96B7F" w14:textId="5F592452" w:rsidR="00075520" w:rsidRPr="00075520" w:rsidRDefault="00075520" w:rsidP="00375419">
      <w:pPr>
        <w:pStyle w:val="ListParagraph"/>
        <w:numPr>
          <w:ilvl w:val="0"/>
          <w:numId w:val="30"/>
        </w:numPr>
        <w:spacing w:after="120" w:line="240" w:lineRule="atLeast"/>
        <w:ind w:left="1080"/>
        <w:jc w:val="both"/>
        <w:rPr>
          <w:rFonts w:asciiTheme="minorHAnsi" w:hAnsiTheme="minorHAnsi"/>
          <w:szCs w:val="22"/>
        </w:rPr>
      </w:pPr>
      <w:r w:rsidRPr="00075520">
        <w:rPr>
          <w:rFonts w:asciiTheme="minorHAnsi" w:hAnsiTheme="minorHAnsi"/>
          <w:szCs w:val="22"/>
        </w:rPr>
        <w:t>Business case with economic analysis for data center heat reuse for the food and beverage industry</w:t>
      </w:r>
      <w:r w:rsidR="00624AE6">
        <w:rPr>
          <w:rFonts w:asciiTheme="minorHAnsi" w:hAnsiTheme="minorHAnsi"/>
          <w:szCs w:val="22"/>
        </w:rPr>
        <w:t xml:space="preserve">, </w:t>
      </w:r>
      <w:r w:rsidR="00624AE6" w:rsidRPr="00624AE6">
        <w:rPr>
          <w:rFonts w:asciiTheme="minorHAnsi" w:hAnsiTheme="minorHAnsi"/>
          <w:szCs w:val="22"/>
        </w:rPr>
        <w:t>leading potential offtaker who seeks the zero and low-carbon low temperature heat data centers can provide</w:t>
      </w:r>
      <w:r w:rsidRPr="00075520">
        <w:rPr>
          <w:rFonts w:asciiTheme="minorHAnsi" w:hAnsiTheme="minorHAnsi"/>
          <w:szCs w:val="22"/>
        </w:rPr>
        <w:t>.</w:t>
      </w:r>
    </w:p>
    <w:p w14:paraId="789DA33A" w14:textId="77777777" w:rsidR="00075520" w:rsidRDefault="00075520" w:rsidP="00375419">
      <w:pPr>
        <w:pStyle w:val="ListParagraph"/>
        <w:numPr>
          <w:ilvl w:val="0"/>
          <w:numId w:val="30"/>
        </w:numPr>
        <w:spacing w:after="120" w:line="240" w:lineRule="atLeast"/>
        <w:ind w:left="1080"/>
        <w:jc w:val="both"/>
        <w:rPr>
          <w:rFonts w:asciiTheme="minorHAnsi" w:hAnsiTheme="minorHAnsi"/>
          <w:szCs w:val="22"/>
        </w:rPr>
      </w:pPr>
      <w:r w:rsidRPr="00075520">
        <w:rPr>
          <w:rFonts w:asciiTheme="minorHAnsi" w:hAnsiTheme="minorHAnsi"/>
          <w:szCs w:val="22"/>
        </w:rPr>
        <w:t>Identification of key offtaker needs and potential barriers to project execution based on interviews with energy managers from leading food and beverage producers.</w:t>
      </w:r>
    </w:p>
    <w:p w14:paraId="5565B3FC" w14:textId="677B95D6" w:rsidR="0053610D" w:rsidRPr="00075520" w:rsidRDefault="0053610D" w:rsidP="00375419">
      <w:pPr>
        <w:pStyle w:val="ListParagraph"/>
        <w:numPr>
          <w:ilvl w:val="0"/>
          <w:numId w:val="30"/>
        </w:numPr>
        <w:spacing w:after="120" w:line="240" w:lineRule="atLeast"/>
        <w:ind w:left="1080"/>
        <w:jc w:val="both"/>
        <w:rPr>
          <w:rFonts w:asciiTheme="minorHAnsi" w:hAnsiTheme="minorHAnsi"/>
          <w:szCs w:val="22"/>
        </w:rPr>
      </w:pPr>
      <w:r w:rsidRPr="0053610D">
        <w:rPr>
          <w:rFonts w:asciiTheme="minorHAnsi" w:hAnsiTheme="minorHAnsi"/>
          <w:szCs w:val="22"/>
        </w:rPr>
        <w:t xml:space="preserve">Project will position </w:t>
      </w:r>
      <w:r>
        <w:rPr>
          <w:rFonts w:asciiTheme="minorHAnsi" w:hAnsiTheme="minorHAnsi"/>
          <w:szCs w:val="22"/>
        </w:rPr>
        <w:t>Microsoft</w:t>
      </w:r>
      <w:r w:rsidRPr="0053610D">
        <w:rPr>
          <w:rFonts w:asciiTheme="minorHAnsi" w:hAnsiTheme="minorHAnsi"/>
          <w:szCs w:val="22"/>
        </w:rPr>
        <w:t xml:space="preserve"> to pursue potential heat reuse projects with leading food and beverage manufacturers and to scale up data center heat reuse projects in </w:t>
      </w:r>
      <w:r w:rsidR="00774EAC">
        <w:rPr>
          <w:rFonts w:asciiTheme="minorHAnsi" w:hAnsiTheme="minorHAnsi"/>
          <w:szCs w:val="22"/>
        </w:rPr>
        <w:t>EU and US</w:t>
      </w:r>
      <w:r w:rsidRPr="0053610D">
        <w:rPr>
          <w:rFonts w:asciiTheme="minorHAnsi" w:hAnsiTheme="minorHAnsi"/>
          <w:szCs w:val="22"/>
        </w:rPr>
        <w:t>.</w:t>
      </w:r>
    </w:p>
    <w:p w14:paraId="6CA45010" w14:textId="0DD4CB12" w:rsidR="0050385C" w:rsidRPr="00465B77" w:rsidRDefault="003937C7" w:rsidP="00D0093E">
      <w:pPr>
        <w:spacing w:after="120" w:line="240" w:lineRule="atLeast"/>
        <w:ind w:left="504" w:hanging="504"/>
        <w:jc w:val="both"/>
        <w:rPr>
          <w:rStyle w:val="StyleBodyText2CharCharChar"/>
          <w:rFonts w:ascii="Calibri" w:hAnsi="Calibri" w:cs="Calibri"/>
          <w:sz w:val="22"/>
          <w:szCs w:val="22"/>
        </w:rPr>
      </w:pPr>
      <w:r>
        <w:rPr>
          <w:b/>
          <w:bCs/>
          <w:szCs w:val="22"/>
        </w:rPr>
        <w:t>SECTION 3</w:t>
      </w:r>
      <w:r>
        <w:rPr>
          <w:b/>
          <w:bCs/>
          <w:szCs w:val="22"/>
        </w:rPr>
        <w:tab/>
      </w:r>
      <w:r w:rsidR="00465B77">
        <w:rPr>
          <w:b/>
          <w:bCs/>
          <w:szCs w:val="22"/>
        </w:rPr>
        <w:t xml:space="preserve">Description </w:t>
      </w:r>
      <w:r w:rsidR="00465B77" w:rsidRPr="00465B77">
        <w:rPr>
          <w:b/>
          <w:bCs/>
          <w:szCs w:val="22"/>
        </w:rPr>
        <w:t xml:space="preserve">of </w:t>
      </w:r>
      <w:r w:rsidR="00EB30FC" w:rsidRPr="00465B77">
        <w:rPr>
          <w:b/>
          <w:bCs/>
          <w:szCs w:val="22"/>
        </w:rPr>
        <w:t>Deliverables</w:t>
      </w:r>
      <w:r w:rsidR="00465B77" w:rsidRPr="00465B77">
        <w:rPr>
          <w:b/>
          <w:bCs/>
          <w:szCs w:val="22"/>
        </w:rPr>
        <w:t>.</w:t>
      </w:r>
    </w:p>
    <w:p w14:paraId="7107B418" w14:textId="05382AC6" w:rsidR="00C5579F" w:rsidRDefault="00C5579F" w:rsidP="0026036A">
      <w:pPr>
        <w:pStyle w:val="ListParagraph"/>
        <w:numPr>
          <w:ilvl w:val="0"/>
          <w:numId w:val="4"/>
        </w:numPr>
        <w:autoSpaceDE w:val="0"/>
        <w:autoSpaceDN w:val="0"/>
        <w:adjustRightInd w:val="0"/>
        <w:spacing w:after="120" w:line="240" w:lineRule="atLeast"/>
        <w:ind w:hanging="720"/>
        <w:jc w:val="both"/>
        <w:rPr>
          <w:szCs w:val="22"/>
        </w:rPr>
      </w:pPr>
      <w:r w:rsidRPr="0050385C">
        <w:rPr>
          <w:szCs w:val="22"/>
        </w:rPr>
        <w:t xml:space="preserve">Supplier will </w:t>
      </w:r>
      <w:r>
        <w:rPr>
          <w:szCs w:val="22"/>
        </w:rPr>
        <w:t xml:space="preserve">provide </w:t>
      </w:r>
      <w:r w:rsidRPr="0050385C">
        <w:rPr>
          <w:szCs w:val="22"/>
        </w:rPr>
        <w:t xml:space="preserve">Microsoft </w:t>
      </w:r>
      <w:r w:rsidR="000F19E1">
        <w:rPr>
          <w:szCs w:val="22"/>
        </w:rPr>
        <w:t xml:space="preserve">each </w:t>
      </w:r>
      <w:r w:rsidR="00545B2B">
        <w:rPr>
          <w:szCs w:val="22"/>
        </w:rPr>
        <w:t xml:space="preserve">of </w:t>
      </w:r>
      <w:r>
        <w:rPr>
          <w:szCs w:val="22"/>
        </w:rPr>
        <w:t xml:space="preserve">the </w:t>
      </w:r>
      <w:r w:rsidR="008E2EF3">
        <w:rPr>
          <w:szCs w:val="22"/>
        </w:rPr>
        <w:t>D</w:t>
      </w:r>
      <w:r w:rsidR="004A0124">
        <w:rPr>
          <w:szCs w:val="22"/>
        </w:rPr>
        <w:t xml:space="preserve">eliverables </w:t>
      </w:r>
      <w:r w:rsidR="00181A8F">
        <w:rPr>
          <w:szCs w:val="22"/>
        </w:rPr>
        <w:t>described in this Section 3</w:t>
      </w:r>
      <w:r w:rsidR="008E2EF3">
        <w:rPr>
          <w:szCs w:val="22"/>
        </w:rPr>
        <w:t xml:space="preserve">. </w:t>
      </w:r>
      <w:r w:rsidR="00181A8F">
        <w:rPr>
          <w:szCs w:val="22"/>
        </w:rPr>
        <w:t xml:space="preserve"> </w:t>
      </w:r>
      <w:r w:rsidRPr="0050385C">
        <w:rPr>
          <w:szCs w:val="22"/>
        </w:rPr>
        <w:t xml:space="preserve">All </w:t>
      </w:r>
      <w:r w:rsidR="008E2EF3">
        <w:rPr>
          <w:szCs w:val="22"/>
        </w:rPr>
        <w:t>Deliverables</w:t>
      </w:r>
      <w:r w:rsidRPr="0050385C">
        <w:rPr>
          <w:szCs w:val="22"/>
        </w:rPr>
        <w:t xml:space="preserve"> </w:t>
      </w:r>
      <w:r>
        <w:rPr>
          <w:szCs w:val="22"/>
        </w:rPr>
        <w:t xml:space="preserve">will </w:t>
      </w:r>
      <w:r w:rsidRPr="0050385C">
        <w:rPr>
          <w:szCs w:val="22"/>
        </w:rPr>
        <w:t>be treated as Microsoft Confidential Information unless otherwise designated by Microsoft.</w:t>
      </w:r>
    </w:p>
    <w:p w14:paraId="59BB36BD" w14:textId="77777777" w:rsidR="00142FB9" w:rsidRPr="007B5AE5" w:rsidRDefault="00142FB9" w:rsidP="0026036A">
      <w:pPr>
        <w:pStyle w:val="ListParagraph"/>
        <w:numPr>
          <w:ilvl w:val="0"/>
          <w:numId w:val="32"/>
        </w:numPr>
        <w:spacing w:after="120" w:line="240" w:lineRule="atLeast"/>
        <w:ind w:left="1080"/>
        <w:jc w:val="both"/>
        <w:rPr>
          <w:rFonts w:asciiTheme="minorHAnsi" w:hAnsiTheme="minorHAnsi"/>
          <w:szCs w:val="22"/>
        </w:rPr>
      </w:pPr>
      <w:r>
        <w:rPr>
          <w:rFonts w:asciiTheme="minorHAnsi" w:hAnsiTheme="minorHAnsi"/>
          <w:szCs w:val="22"/>
        </w:rPr>
        <w:t>Supplier</w:t>
      </w:r>
      <w:r w:rsidRPr="007B5AE5">
        <w:rPr>
          <w:rFonts w:asciiTheme="minorHAnsi" w:hAnsiTheme="minorHAnsi"/>
          <w:szCs w:val="22"/>
        </w:rPr>
        <w:t xml:space="preserve"> </w:t>
      </w:r>
      <w:r>
        <w:rPr>
          <w:rFonts w:asciiTheme="minorHAnsi" w:hAnsiTheme="minorHAnsi"/>
          <w:szCs w:val="22"/>
        </w:rPr>
        <w:t>will deliver a report and data</w:t>
      </w:r>
      <w:r w:rsidRPr="007B5AE5">
        <w:rPr>
          <w:rFonts w:asciiTheme="minorHAnsi" w:hAnsiTheme="minorHAnsi"/>
          <w:szCs w:val="22"/>
        </w:rPr>
        <w:t xml:space="preserve"> </w:t>
      </w:r>
      <w:r>
        <w:rPr>
          <w:rFonts w:asciiTheme="minorHAnsi" w:hAnsiTheme="minorHAnsi"/>
          <w:szCs w:val="22"/>
        </w:rPr>
        <w:t xml:space="preserve">on </w:t>
      </w:r>
      <w:r w:rsidRPr="007B5AE5">
        <w:rPr>
          <w:rFonts w:asciiTheme="minorHAnsi" w:hAnsiTheme="minorHAnsi"/>
          <w:szCs w:val="22"/>
        </w:rPr>
        <w:t>proximity analysis of data centers and food and beverage manufacturers, data on specific food and beverage facilities near data centers, and any clusters of food and beverage facilities which may be appropriate for future data center location</w:t>
      </w:r>
      <w:r>
        <w:rPr>
          <w:rFonts w:asciiTheme="minorHAnsi" w:hAnsiTheme="minorHAnsi"/>
          <w:szCs w:val="22"/>
        </w:rPr>
        <w:t>s in EU and US</w:t>
      </w:r>
      <w:r w:rsidRPr="007B5AE5">
        <w:rPr>
          <w:rFonts w:asciiTheme="minorHAnsi" w:hAnsiTheme="minorHAnsi"/>
          <w:szCs w:val="22"/>
        </w:rPr>
        <w:t xml:space="preserve">. </w:t>
      </w:r>
    </w:p>
    <w:p w14:paraId="6EDA6D9D" w14:textId="77777777" w:rsidR="001D57FF" w:rsidRDefault="00142FB9" w:rsidP="0026036A">
      <w:pPr>
        <w:pStyle w:val="ListParagraph"/>
        <w:numPr>
          <w:ilvl w:val="0"/>
          <w:numId w:val="32"/>
        </w:numPr>
        <w:spacing w:after="120" w:line="240" w:lineRule="atLeast"/>
        <w:ind w:left="1080"/>
        <w:jc w:val="both"/>
        <w:rPr>
          <w:rFonts w:asciiTheme="minorHAnsi" w:hAnsiTheme="minorHAnsi"/>
          <w:szCs w:val="22"/>
        </w:rPr>
      </w:pPr>
      <w:r>
        <w:rPr>
          <w:rFonts w:asciiTheme="minorHAnsi" w:hAnsiTheme="minorHAnsi"/>
          <w:szCs w:val="22"/>
        </w:rPr>
        <w:t>Supplier</w:t>
      </w:r>
      <w:r w:rsidRPr="00AC1FE4">
        <w:rPr>
          <w:rFonts w:asciiTheme="minorHAnsi" w:hAnsiTheme="minorHAnsi"/>
          <w:szCs w:val="22"/>
        </w:rPr>
        <w:t xml:space="preserve"> </w:t>
      </w:r>
      <w:r>
        <w:rPr>
          <w:rFonts w:asciiTheme="minorHAnsi" w:hAnsiTheme="minorHAnsi"/>
          <w:szCs w:val="22"/>
        </w:rPr>
        <w:t xml:space="preserve">will deliver a </w:t>
      </w:r>
      <w:r w:rsidRPr="00AC1FE4">
        <w:rPr>
          <w:rFonts w:asciiTheme="minorHAnsi" w:hAnsiTheme="minorHAnsi"/>
          <w:szCs w:val="22"/>
        </w:rPr>
        <w:t>business case analysis.</w:t>
      </w:r>
      <w:r w:rsidR="001D57FF">
        <w:rPr>
          <w:rFonts w:asciiTheme="minorHAnsi" w:hAnsiTheme="minorHAnsi"/>
          <w:szCs w:val="22"/>
        </w:rPr>
        <w:t xml:space="preserve"> Supplier will seek input from Microsoft</w:t>
      </w:r>
      <w:r w:rsidR="001D57FF" w:rsidRPr="007B5AE5">
        <w:rPr>
          <w:rFonts w:asciiTheme="minorHAnsi" w:hAnsiTheme="minorHAnsi"/>
          <w:szCs w:val="22"/>
        </w:rPr>
        <w:t xml:space="preserve"> on scope of business case analysis and proposed food and beverage interview list.</w:t>
      </w:r>
    </w:p>
    <w:p w14:paraId="3D7B3FCF" w14:textId="77777777" w:rsidR="00142FB9" w:rsidRDefault="00142FB9" w:rsidP="0026036A">
      <w:pPr>
        <w:pStyle w:val="ListParagraph"/>
        <w:numPr>
          <w:ilvl w:val="0"/>
          <w:numId w:val="32"/>
        </w:numPr>
        <w:spacing w:after="120" w:line="240" w:lineRule="atLeast"/>
        <w:ind w:left="1080"/>
        <w:jc w:val="both"/>
        <w:rPr>
          <w:rFonts w:asciiTheme="minorHAnsi" w:hAnsiTheme="minorHAnsi"/>
          <w:szCs w:val="22"/>
        </w:rPr>
      </w:pPr>
      <w:r>
        <w:rPr>
          <w:rFonts w:asciiTheme="minorHAnsi" w:hAnsiTheme="minorHAnsi"/>
          <w:szCs w:val="22"/>
        </w:rPr>
        <w:t>Supplier will deliver a</w:t>
      </w:r>
      <w:r w:rsidRPr="00255C0D">
        <w:rPr>
          <w:rFonts w:asciiTheme="minorHAnsi" w:hAnsiTheme="minorHAnsi"/>
          <w:szCs w:val="22"/>
        </w:rPr>
        <w:t xml:space="preserve"> business case summary of food and beverage industry energy manager interviews.  </w:t>
      </w:r>
      <w:r>
        <w:rPr>
          <w:rFonts w:asciiTheme="minorHAnsi" w:hAnsiTheme="minorHAnsi"/>
          <w:szCs w:val="22"/>
        </w:rPr>
        <w:t xml:space="preserve">Meeting with Microsoft </w:t>
      </w:r>
      <w:r w:rsidRPr="00255C0D">
        <w:rPr>
          <w:rFonts w:asciiTheme="minorHAnsi" w:hAnsiTheme="minorHAnsi"/>
          <w:szCs w:val="22"/>
        </w:rPr>
        <w:t>to discuss the analysis.</w:t>
      </w:r>
    </w:p>
    <w:p w14:paraId="3C4BC303" w14:textId="77777777" w:rsidR="00142FB9" w:rsidRPr="00873B65" w:rsidRDefault="00142FB9" w:rsidP="0026036A">
      <w:pPr>
        <w:pStyle w:val="ListParagraph"/>
        <w:numPr>
          <w:ilvl w:val="0"/>
          <w:numId w:val="32"/>
        </w:numPr>
        <w:spacing w:after="120" w:line="240" w:lineRule="atLeast"/>
        <w:ind w:left="1080"/>
        <w:jc w:val="both"/>
        <w:rPr>
          <w:rFonts w:asciiTheme="minorHAnsi" w:hAnsiTheme="minorHAnsi"/>
          <w:szCs w:val="22"/>
        </w:rPr>
      </w:pPr>
      <w:r>
        <w:rPr>
          <w:rFonts w:asciiTheme="minorHAnsi" w:hAnsiTheme="minorHAnsi"/>
          <w:szCs w:val="22"/>
        </w:rPr>
        <w:t>Supplier will deliver</w:t>
      </w:r>
      <w:r w:rsidRPr="00554226">
        <w:rPr>
          <w:rFonts w:asciiTheme="minorHAnsi" w:hAnsiTheme="minorHAnsi"/>
          <w:szCs w:val="22"/>
        </w:rPr>
        <w:t xml:space="preserve"> complete Food and Beverage Heat Reuse Feasibility Analysis, which compiles all three components of the study, as well as a PPT summarizing the report. </w:t>
      </w:r>
      <w:r>
        <w:rPr>
          <w:rFonts w:asciiTheme="minorHAnsi" w:hAnsiTheme="minorHAnsi"/>
          <w:szCs w:val="22"/>
        </w:rPr>
        <w:t>Meeting with Microsoft</w:t>
      </w:r>
      <w:r w:rsidRPr="00554226">
        <w:rPr>
          <w:rFonts w:asciiTheme="minorHAnsi" w:hAnsiTheme="minorHAnsi"/>
          <w:szCs w:val="22"/>
        </w:rPr>
        <w:t xml:space="preserve"> to discuss the overall report and to consider potential for other feasibility analyses and any other useful next steps.</w:t>
      </w:r>
    </w:p>
    <w:p w14:paraId="56CD9351" w14:textId="04A046FE" w:rsidR="0011718D" w:rsidRPr="0069657D" w:rsidRDefault="0069657D" w:rsidP="00D0093E">
      <w:pPr>
        <w:pStyle w:val="ListParagraph"/>
        <w:autoSpaceDE w:val="0"/>
        <w:autoSpaceDN w:val="0"/>
        <w:adjustRightInd w:val="0"/>
        <w:spacing w:after="120" w:line="240" w:lineRule="atLeast"/>
        <w:ind w:left="0"/>
        <w:jc w:val="both"/>
        <w:rPr>
          <w:b/>
          <w:bCs/>
          <w:szCs w:val="22"/>
        </w:rPr>
      </w:pPr>
      <w:r w:rsidRPr="0069657D">
        <w:rPr>
          <w:b/>
          <w:bCs/>
          <w:szCs w:val="22"/>
        </w:rPr>
        <w:lastRenderedPageBreak/>
        <w:t>SECTION 4</w:t>
      </w:r>
      <w:r w:rsidRPr="0069657D">
        <w:rPr>
          <w:b/>
          <w:bCs/>
          <w:szCs w:val="22"/>
        </w:rPr>
        <w:tab/>
        <w:t>Delivery Schedule</w:t>
      </w:r>
    </w:p>
    <w:p w14:paraId="76A05964" w14:textId="0049F704" w:rsidR="0050385C" w:rsidRDefault="0069657D" w:rsidP="003C619D">
      <w:pPr>
        <w:pStyle w:val="ListParagraph"/>
        <w:numPr>
          <w:ilvl w:val="0"/>
          <w:numId w:val="5"/>
        </w:numPr>
        <w:autoSpaceDE w:val="0"/>
        <w:autoSpaceDN w:val="0"/>
        <w:adjustRightInd w:val="0"/>
        <w:spacing w:after="120" w:line="240" w:lineRule="atLeast"/>
        <w:ind w:hanging="720"/>
        <w:jc w:val="both"/>
        <w:rPr>
          <w:szCs w:val="22"/>
        </w:rPr>
      </w:pPr>
      <w:r w:rsidRPr="00B532F0">
        <w:rPr>
          <w:b/>
          <w:bCs/>
          <w:szCs w:val="22"/>
        </w:rPr>
        <w:t xml:space="preserve">Delivery </w:t>
      </w:r>
      <w:r w:rsidR="008B4C42">
        <w:rPr>
          <w:b/>
          <w:bCs/>
          <w:szCs w:val="22"/>
        </w:rPr>
        <w:t xml:space="preserve">Schedule </w:t>
      </w:r>
      <w:r w:rsidR="00B532F0" w:rsidRPr="00B532F0">
        <w:rPr>
          <w:b/>
          <w:bCs/>
          <w:szCs w:val="22"/>
        </w:rPr>
        <w:t xml:space="preserve">of Services </w:t>
      </w:r>
      <w:r w:rsidR="00EB30FC" w:rsidRPr="0069657D">
        <w:rPr>
          <w:szCs w:val="22"/>
        </w:rPr>
        <w:t>Supplier must complete and deliver all Services to Microsoft on or before</w:t>
      </w:r>
      <w:r w:rsidR="00EB30FC" w:rsidRPr="0069657D">
        <w:rPr>
          <w:b/>
          <w:bCs/>
          <w:szCs w:val="22"/>
        </w:rPr>
        <w:t xml:space="preserve"> </w:t>
      </w:r>
      <w:r w:rsidR="0005321E">
        <w:rPr>
          <w:bCs/>
          <w:szCs w:val="22"/>
        </w:rPr>
        <w:t>June 30</w:t>
      </w:r>
      <w:r w:rsidR="0005321E" w:rsidRPr="0005321E">
        <w:rPr>
          <w:bCs/>
          <w:szCs w:val="22"/>
          <w:vertAlign w:val="superscript"/>
        </w:rPr>
        <w:t>th</w:t>
      </w:r>
      <w:r w:rsidR="0005321E">
        <w:rPr>
          <w:bCs/>
          <w:szCs w:val="22"/>
        </w:rPr>
        <w:t xml:space="preserve"> 20</w:t>
      </w:r>
      <w:r w:rsidR="004B348A">
        <w:rPr>
          <w:bCs/>
          <w:szCs w:val="22"/>
        </w:rPr>
        <w:t>25</w:t>
      </w:r>
      <w:r w:rsidR="00EB30FC" w:rsidRPr="002419BA">
        <w:rPr>
          <w:szCs w:val="22"/>
        </w:rPr>
        <w:t>.</w:t>
      </w:r>
      <w:r w:rsidR="00EB30FC" w:rsidRPr="0069657D">
        <w:rPr>
          <w:szCs w:val="22"/>
        </w:rPr>
        <w:t xml:space="preserve">  The delivery schedule for the Service</w:t>
      </w:r>
      <w:r w:rsidR="00684FA5">
        <w:rPr>
          <w:szCs w:val="22"/>
        </w:rPr>
        <w:t>s is set forth in the following Milestone Delivery Table</w:t>
      </w:r>
      <w:r w:rsidR="00EB30FC" w:rsidRPr="0069657D">
        <w:rPr>
          <w:szCs w:val="22"/>
        </w:rPr>
        <w:t xml:space="preserve">: </w:t>
      </w:r>
    </w:p>
    <w:p w14:paraId="7FA78BE9" w14:textId="4C857F82" w:rsidR="008F5E06" w:rsidRPr="005E2CB9" w:rsidRDefault="008F5E06" w:rsidP="003C619D">
      <w:pPr>
        <w:autoSpaceDE w:val="0"/>
        <w:autoSpaceDN w:val="0"/>
        <w:adjustRightInd w:val="0"/>
        <w:spacing w:after="120" w:line="240" w:lineRule="atLeast"/>
        <w:ind w:left="720"/>
        <w:jc w:val="both"/>
        <w:rPr>
          <w:b/>
          <w:bCs/>
          <w:szCs w:val="22"/>
        </w:rPr>
      </w:pPr>
      <w:r w:rsidRPr="005E2CB9">
        <w:rPr>
          <w:b/>
          <w:bCs/>
          <w:szCs w:val="22"/>
        </w:rPr>
        <w:t>Milestone Delivery Table:</w:t>
      </w:r>
    </w:p>
    <w:tbl>
      <w:tblPr>
        <w:tblW w:w="819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39"/>
        <w:gridCol w:w="4540"/>
        <w:gridCol w:w="2511"/>
      </w:tblGrid>
      <w:tr w:rsidR="00E01B82" w:rsidRPr="00261DA6" w14:paraId="1DE58CFF" w14:textId="77777777" w:rsidTr="00D00518">
        <w:trPr>
          <w:cantSplit/>
          <w:tblHeader/>
        </w:trPr>
        <w:tc>
          <w:tcPr>
            <w:tcW w:w="1139" w:type="dxa"/>
            <w:shd w:val="clear" w:color="auto" w:fill="D9D9D9"/>
            <w:vAlign w:val="center"/>
          </w:tcPr>
          <w:p w14:paraId="3DEF1487" w14:textId="77777777" w:rsidR="00E01B82" w:rsidRPr="00261DA6" w:rsidRDefault="00E01B82" w:rsidP="00223BA7">
            <w:pPr>
              <w:autoSpaceDE w:val="0"/>
              <w:autoSpaceDN w:val="0"/>
              <w:adjustRightInd w:val="0"/>
              <w:spacing w:before="120"/>
              <w:rPr>
                <w:b/>
                <w:bCs/>
                <w:szCs w:val="22"/>
              </w:rPr>
            </w:pPr>
            <w:r w:rsidRPr="00261DA6">
              <w:rPr>
                <w:b/>
                <w:bCs/>
                <w:szCs w:val="22"/>
              </w:rPr>
              <w:t>Milestone #</w:t>
            </w:r>
          </w:p>
        </w:tc>
        <w:tc>
          <w:tcPr>
            <w:tcW w:w="4540" w:type="dxa"/>
            <w:shd w:val="clear" w:color="auto" w:fill="D9D9D9"/>
            <w:vAlign w:val="center"/>
          </w:tcPr>
          <w:p w14:paraId="17F36686" w14:textId="53BC0571" w:rsidR="00E01B82" w:rsidRPr="00AC3589" w:rsidRDefault="00E01B82" w:rsidP="00223BA7">
            <w:pPr>
              <w:autoSpaceDE w:val="0"/>
              <w:autoSpaceDN w:val="0"/>
              <w:adjustRightInd w:val="0"/>
              <w:spacing w:before="120"/>
              <w:rPr>
                <w:b/>
                <w:bCs/>
                <w:szCs w:val="22"/>
              </w:rPr>
            </w:pPr>
            <w:r w:rsidRPr="00AC3589">
              <w:rPr>
                <w:b/>
                <w:bCs/>
                <w:szCs w:val="22"/>
              </w:rPr>
              <w:t xml:space="preserve">Brief Description of Services to be completed and </w:t>
            </w:r>
            <w:r>
              <w:rPr>
                <w:b/>
                <w:bCs/>
                <w:szCs w:val="22"/>
              </w:rPr>
              <w:t xml:space="preserve">Deliverables to be </w:t>
            </w:r>
            <w:r w:rsidRPr="00AC3589">
              <w:rPr>
                <w:b/>
                <w:bCs/>
                <w:szCs w:val="22"/>
              </w:rPr>
              <w:t xml:space="preserve">delivered </w:t>
            </w:r>
            <w:r>
              <w:rPr>
                <w:b/>
                <w:bCs/>
                <w:szCs w:val="22"/>
              </w:rPr>
              <w:t>by Supplier</w:t>
            </w:r>
          </w:p>
        </w:tc>
        <w:tc>
          <w:tcPr>
            <w:tcW w:w="2511" w:type="dxa"/>
            <w:shd w:val="clear" w:color="auto" w:fill="D9D9D9"/>
            <w:vAlign w:val="center"/>
          </w:tcPr>
          <w:p w14:paraId="6D31786B" w14:textId="77777777" w:rsidR="00E01B82" w:rsidRPr="00AC3589" w:rsidRDefault="00E01B82" w:rsidP="00223BA7">
            <w:pPr>
              <w:autoSpaceDE w:val="0"/>
              <w:autoSpaceDN w:val="0"/>
              <w:adjustRightInd w:val="0"/>
              <w:spacing w:before="120"/>
              <w:rPr>
                <w:b/>
                <w:bCs/>
                <w:szCs w:val="22"/>
              </w:rPr>
            </w:pPr>
            <w:r w:rsidRPr="00AC3589">
              <w:rPr>
                <w:b/>
                <w:bCs/>
                <w:szCs w:val="22"/>
              </w:rPr>
              <w:t>Due on or before</w:t>
            </w:r>
          </w:p>
        </w:tc>
      </w:tr>
      <w:tr w:rsidR="00E01B82" w:rsidRPr="00261DA6" w14:paraId="36BBB3FC" w14:textId="77777777" w:rsidTr="00D00518">
        <w:trPr>
          <w:cantSplit/>
        </w:trPr>
        <w:tc>
          <w:tcPr>
            <w:tcW w:w="1139" w:type="dxa"/>
          </w:tcPr>
          <w:p w14:paraId="0A5ECA50" w14:textId="77777777" w:rsidR="00E01B82" w:rsidRPr="00261DA6" w:rsidRDefault="00E01B82" w:rsidP="00223BA7">
            <w:pPr>
              <w:autoSpaceDE w:val="0"/>
              <w:autoSpaceDN w:val="0"/>
              <w:adjustRightInd w:val="0"/>
              <w:spacing w:before="120"/>
              <w:rPr>
                <w:b/>
                <w:bCs/>
                <w:szCs w:val="22"/>
              </w:rPr>
            </w:pPr>
            <w:r w:rsidRPr="00261DA6">
              <w:rPr>
                <w:b/>
                <w:bCs/>
                <w:szCs w:val="22"/>
              </w:rPr>
              <w:t>1</w:t>
            </w:r>
          </w:p>
        </w:tc>
        <w:tc>
          <w:tcPr>
            <w:tcW w:w="4540" w:type="dxa"/>
          </w:tcPr>
          <w:p w14:paraId="718410F6" w14:textId="10169357" w:rsidR="00E01B82" w:rsidRPr="00993F90" w:rsidRDefault="003117A7" w:rsidP="003117A7">
            <w:pPr>
              <w:autoSpaceDE w:val="0"/>
              <w:autoSpaceDN w:val="0"/>
              <w:adjustRightInd w:val="0"/>
              <w:spacing w:before="120"/>
              <w:rPr>
                <w:szCs w:val="22"/>
              </w:rPr>
            </w:pPr>
            <w:r>
              <w:rPr>
                <w:szCs w:val="22"/>
              </w:rPr>
              <w:t xml:space="preserve">Initiate </w:t>
            </w:r>
            <w:r w:rsidR="00B219A2">
              <w:rPr>
                <w:szCs w:val="22"/>
              </w:rPr>
              <w:t>Project and Kick Off</w:t>
            </w:r>
          </w:p>
        </w:tc>
        <w:tc>
          <w:tcPr>
            <w:tcW w:w="2511" w:type="dxa"/>
          </w:tcPr>
          <w:p w14:paraId="73664D98" w14:textId="6DADB3BD" w:rsidR="00E01B82" w:rsidRPr="000B2F58" w:rsidRDefault="003D3AF7" w:rsidP="00223BA7">
            <w:pPr>
              <w:autoSpaceDE w:val="0"/>
              <w:autoSpaceDN w:val="0"/>
              <w:adjustRightInd w:val="0"/>
              <w:spacing w:before="120"/>
              <w:rPr>
                <w:szCs w:val="22"/>
              </w:rPr>
            </w:pPr>
            <w:del w:id="1" w:author="Bharath Ramakrishnan" w:date="2025-05-12T10:26:00Z" w16du:dateUtc="2025-05-12T17:26:00Z">
              <w:r w:rsidDel="00E12F3B">
                <w:rPr>
                  <w:szCs w:val="22"/>
                </w:rPr>
                <w:delText xml:space="preserve">April </w:delText>
              </w:r>
            </w:del>
            <w:ins w:id="2" w:author="Bharath Ramakrishnan" w:date="2025-05-12T10:26:00Z" w16du:dateUtc="2025-05-12T17:26:00Z">
              <w:r w:rsidR="00E12F3B">
                <w:rPr>
                  <w:szCs w:val="22"/>
                </w:rPr>
                <w:t>May</w:t>
              </w:r>
              <w:r w:rsidR="00E12F3B">
                <w:rPr>
                  <w:szCs w:val="22"/>
                </w:rPr>
                <w:t xml:space="preserve"> </w:t>
              </w:r>
            </w:ins>
            <w:del w:id="3" w:author="Bharath Ramakrishnan" w:date="2025-05-12T10:26:00Z" w16du:dateUtc="2025-05-12T17:26:00Z">
              <w:r w:rsidDel="00E12F3B">
                <w:rPr>
                  <w:szCs w:val="22"/>
                </w:rPr>
                <w:delText>30</w:delText>
              </w:r>
            </w:del>
            <w:ins w:id="4" w:author="Bharath Ramakrishnan" w:date="2025-05-12T10:26:00Z" w16du:dateUtc="2025-05-12T17:26:00Z">
              <w:r w:rsidR="00E12F3B">
                <w:rPr>
                  <w:szCs w:val="22"/>
                </w:rPr>
                <w:t>15</w:t>
              </w:r>
            </w:ins>
            <w:r>
              <w:rPr>
                <w:szCs w:val="22"/>
              </w:rPr>
              <w:t>, 2025</w:t>
            </w:r>
          </w:p>
        </w:tc>
      </w:tr>
      <w:tr w:rsidR="00E01B82" w:rsidRPr="00261DA6" w14:paraId="3435DDE4" w14:textId="77777777" w:rsidTr="00D00518">
        <w:trPr>
          <w:cantSplit/>
        </w:trPr>
        <w:tc>
          <w:tcPr>
            <w:tcW w:w="1139" w:type="dxa"/>
          </w:tcPr>
          <w:p w14:paraId="59F49673" w14:textId="77777777" w:rsidR="00E01B82" w:rsidRPr="00261DA6" w:rsidRDefault="00E01B82" w:rsidP="00223BA7">
            <w:pPr>
              <w:autoSpaceDE w:val="0"/>
              <w:autoSpaceDN w:val="0"/>
              <w:adjustRightInd w:val="0"/>
              <w:spacing w:before="120"/>
              <w:rPr>
                <w:b/>
                <w:bCs/>
                <w:szCs w:val="22"/>
              </w:rPr>
            </w:pPr>
            <w:r w:rsidRPr="00261DA6">
              <w:rPr>
                <w:b/>
                <w:bCs/>
                <w:szCs w:val="22"/>
              </w:rPr>
              <w:t>2</w:t>
            </w:r>
          </w:p>
        </w:tc>
        <w:tc>
          <w:tcPr>
            <w:tcW w:w="4540" w:type="dxa"/>
          </w:tcPr>
          <w:p w14:paraId="173C93B2" w14:textId="1086FDE2" w:rsidR="00E01B82" w:rsidRPr="00B76B32" w:rsidRDefault="00B219A2" w:rsidP="00B219A2">
            <w:pPr>
              <w:autoSpaceDE w:val="0"/>
              <w:autoSpaceDN w:val="0"/>
              <w:adjustRightInd w:val="0"/>
              <w:spacing w:before="120"/>
              <w:rPr>
                <w:szCs w:val="22"/>
              </w:rPr>
            </w:pPr>
            <w:r>
              <w:rPr>
                <w:szCs w:val="22"/>
              </w:rPr>
              <w:t xml:space="preserve">Report on </w:t>
            </w:r>
            <w:r w:rsidR="00377E03">
              <w:rPr>
                <w:szCs w:val="22"/>
              </w:rPr>
              <w:t>data center</w:t>
            </w:r>
            <w:r w:rsidR="00A45612">
              <w:rPr>
                <w:szCs w:val="22"/>
              </w:rPr>
              <w:t>- food and beverage proximity analysis in EU and US</w:t>
            </w:r>
          </w:p>
        </w:tc>
        <w:tc>
          <w:tcPr>
            <w:tcW w:w="2511" w:type="dxa"/>
          </w:tcPr>
          <w:p w14:paraId="748883D1" w14:textId="28DED596" w:rsidR="00E01B82" w:rsidRPr="000B2F58" w:rsidRDefault="003D3AF7" w:rsidP="00223BA7">
            <w:pPr>
              <w:autoSpaceDE w:val="0"/>
              <w:autoSpaceDN w:val="0"/>
              <w:adjustRightInd w:val="0"/>
              <w:spacing w:before="120"/>
              <w:rPr>
                <w:szCs w:val="22"/>
              </w:rPr>
            </w:pPr>
            <w:r>
              <w:rPr>
                <w:szCs w:val="22"/>
              </w:rPr>
              <w:t>May</w:t>
            </w:r>
            <w:r w:rsidR="00ED4CCB">
              <w:rPr>
                <w:szCs w:val="22"/>
              </w:rPr>
              <w:t xml:space="preserve"> </w:t>
            </w:r>
            <w:del w:id="5" w:author="Bharath Ramakrishnan" w:date="2025-05-12T10:26:00Z" w16du:dateUtc="2025-05-12T17:26:00Z">
              <w:r w:rsidR="00ED4CCB" w:rsidDel="00E12F3B">
                <w:rPr>
                  <w:szCs w:val="22"/>
                </w:rPr>
                <w:delText>15</w:delText>
              </w:r>
            </w:del>
            <w:ins w:id="6" w:author="Bharath Ramakrishnan" w:date="2025-05-12T10:26:00Z" w16du:dateUtc="2025-05-12T17:26:00Z">
              <w:r w:rsidR="00E12F3B">
                <w:rPr>
                  <w:szCs w:val="22"/>
                </w:rPr>
                <w:t>30</w:t>
              </w:r>
            </w:ins>
            <w:r w:rsidR="00ED4CCB">
              <w:rPr>
                <w:szCs w:val="22"/>
              </w:rPr>
              <w:t>, 2025</w:t>
            </w:r>
          </w:p>
        </w:tc>
      </w:tr>
      <w:tr w:rsidR="00E01B82" w:rsidRPr="00261DA6" w14:paraId="3A9CA7F5" w14:textId="77777777" w:rsidTr="00D00518">
        <w:trPr>
          <w:cantSplit/>
        </w:trPr>
        <w:tc>
          <w:tcPr>
            <w:tcW w:w="1139" w:type="dxa"/>
          </w:tcPr>
          <w:p w14:paraId="118E3C23" w14:textId="77777777" w:rsidR="00E01B82" w:rsidRPr="00261DA6" w:rsidRDefault="00E01B82" w:rsidP="00223BA7">
            <w:pPr>
              <w:autoSpaceDE w:val="0"/>
              <w:autoSpaceDN w:val="0"/>
              <w:adjustRightInd w:val="0"/>
              <w:spacing w:before="120"/>
              <w:rPr>
                <w:b/>
                <w:bCs/>
                <w:szCs w:val="22"/>
              </w:rPr>
            </w:pPr>
            <w:r w:rsidRPr="00261DA6">
              <w:rPr>
                <w:b/>
                <w:bCs/>
                <w:szCs w:val="22"/>
              </w:rPr>
              <w:t>3</w:t>
            </w:r>
          </w:p>
        </w:tc>
        <w:tc>
          <w:tcPr>
            <w:tcW w:w="4540" w:type="dxa"/>
          </w:tcPr>
          <w:p w14:paraId="18A5C90F" w14:textId="5DDF0665" w:rsidR="00E01B82" w:rsidRPr="00C31C15" w:rsidRDefault="00A45612" w:rsidP="00A45612">
            <w:pPr>
              <w:autoSpaceDE w:val="0"/>
              <w:autoSpaceDN w:val="0"/>
              <w:adjustRightInd w:val="0"/>
              <w:spacing w:before="120"/>
              <w:rPr>
                <w:szCs w:val="22"/>
              </w:rPr>
            </w:pPr>
            <w:r>
              <w:rPr>
                <w:szCs w:val="22"/>
              </w:rPr>
              <w:t xml:space="preserve">Report on </w:t>
            </w:r>
            <w:r w:rsidR="00850F62">
              <w:rPr>
                <w:szCs w:val="22"/>
              </w:rPr>
              <w:t>business case analysis</w:t>
            </w:r>
          </w:p>
        </w:tc>
        <w:tc>
          <w:tcPr>
            <w:tcW w:w="2511" w:type="dxa"/>
          </w:tcPr>
          <w:p w14:paraId="5ED2087E" w14:textId="01DCDEB4" w:rsidR="00E01B82" w:rsidRPr="000B2F58" w:rsidRDefault="00ED4CCB" w:rsidP="00223BA7">
            <w:pPr>
              <w:autoSpaceDE w:val="0"/>
              <w:autoSpaceDN w:val="0"/>
              <w:adjustRightInd w:val="0"/>
              <w:spacing w:before="120"/>
              <w:rPr>
                <w:szCs w:val="22"/>
              </w:rPr>
            </w:pPr>
            <w:del w:id="7" w:author="Bharath Ramakrishnan" w:date="2025-05-12T10:26:00Z" w16du:dateUtc="2025-05-12T17:26:00Z">
              <w:r w:rsidDel="00E12F3B">
                <w:rPr>
                  <w:szCs w:val="22"/>
                </w:rPr>
                <w:delText xml:space="preserve">May </w:delText>
              </w:r>
            </w:del>
            <w:ins w:id="8" w:author="Bharath Ramakrishnan" w:date="2025-05-12T10:26:00Z" w16du:dateUtc="2025-05-12T17:26:00Z">
              <w:r w:rsidR="00E12F3B">
                <w:rPr>
                  <w:szCs w:val="22"/>
                </w:rPr>
                <w:t xml:space="preserve">June </w:t>
              </w:r>
              <w:r w:rsidR="00E12F3B">
                <w:rPr>
                  <w:szCs w:val="22"/>
                </w:rPr>
                <w:t xml:space="preserve"> </w:t>
              </w:r>
            </w:ins>
            <w:del w:id="9" w:author="Bharath Ramakrishnan" w:date="2025-05-12T10:26:00Z" w16du:dateUtc="2025-05-12T17:26:00Z">
              <w:r w:rsidDel="00D55519">
                <w:rPr>
                  <w:szCs w:val="22"/>
                </w:rPr>
                <w:delText>30</w:delText>
              </w:r>
            </w:del>
            <w:ins w:id="10" w:author="Bharath Ramakrishnan" w:date="2025-05-12T10:26:00Z" w16du:dateUtc="2025-05-12T17:26:00Z">
              <w:r w:rsidR="00D55519">
                <w:rPr>
                  <w:szCs w:val="22"/>
                </w:rPr>
                <w:t>15</w:t>
              </w:r>
            </w:ins>
            <w:r>
              <w:rPr>
                <w:szCs w:val="22"/>
              </w:rPr>
              <w:t>, 2025</w:t>
            </w:r>
          </w:p>
        </w:tc>
      </w:tr>
      <w:tr w:rsidR="00E01B82" w:rsidRPr="00261DA6" w14:paraId="2167E1EE" w14:textId="77777777" w:rsidTr="00D00518">
        <w:trPr>
          <w:cantSplit/>
        </w:trPr>
        <w:tc>
          <w:tcPr>
            <w:tcW w:w="1139" w:type="dxa"/>
          </w:tcPr>
          <w:p w14:paraId="26E44835" w14:textId="77777777" w:rsidR="00E01B82" w:rsidRPr="00261DA6" w:rsidRDefault="00E01B82" w:rsidP="00223BA7">
            <w:pPr>
              <w:autoSpaceDE w:val="0"/>
              <w:autoSpaceDN w:val="0"/>
              <w:adjustRightInd w:val="0"/>
              <w:spacing w:before="120"/>
              <w:rPr>
                <w:b/>
                <w:bCs/>
                <w:szCs w:val="22"/>
              </w:rPr>
            </w:pPr>
            <w:r w:rsidRPr="00261DA6">
              <w:rPr>
                <w:b/>
                <w:bCs/>
                <w:szCs w:val="22"/>
              </w:rPr>
              <w:t>4</w:t>
            </w:r>
          </w:p>
        </w:tc>
        <w:tc>
          <w:tcPr>
            <w:tcW w:w="4540" w:type="dxa"/>
          </w:tcPr>
          <w:p w14:paraId="1EB2E9CE" w14:textId="63663ACD" w:rsidR="00E01B82" w:rsidRPr="000B2F58" w:rsidRDefault="007540DA" w:rsidP="0056257C">
            <w:pPr>
              <w:autoSpaceDE w:val="0"/>
              <w:autoSpaceDN w:val="0"/>
              <w:adjustRightInd w:val="0"/>
              <w:spacing w:before="120"/>
              <w:rPr>
                <w:szCs w:val="22"/>
              </w:rPr>
            </w:pPr>
            <w:r>
              <w:rPr>
                <w:szCs w:val="22"/>
              </w:rPr>
              <w:t xml:space="preserve">Report on </w:t>
            </w:r>
            <w:r w:rsidRPr="00255C0D">
              <w:rPr>
                <w:rFonts w:asciiTheme="minorHAnsi" w:hAnsiTheme="minorHAnsi"/>
                <w:szCs w:val="22"/>
              </w:rPr>
              <w:t xml:space="preserve">business case summary of food and beverage industry energy manager interviews.  </w:t>
            </w:r>
          </w:p>
        </w:tc>
        <w:tc>
          <w:tcPr>
            <w:tcW w:w="2511" w:type="dxa"/>
          </w:tcPr>
          <w:p w14:paraId="7A9AD846" w14:textId="767F7604" w:rsidR="00E01B82" w:rsidRPr="000B2F58" w:rsidRDefault="00ED4CCB" w:rsidP="00223BA7">
            <w:pPr>
              <w:autoSpaceDE w:val="0"/>
              <w:autoSpaceDN w:val="0"/>
              <w:adjustRightInd w:val="0"/>
              <w:spacing w:before="120"/>
              <w:rPr>
                <w:szCs w:val="22"/>
              </w:rPr>
            </w:pPr>
            <w:r>
              <w:rPr>
                <w:szCs w:val="22"/>
              </w:rPr>
              <w:t xml:space="preserve">June </w:t>
            </w:r>
            <w:ins w:id="11" w:author="Bharath Ramakrishnan" w:date="2025-05-12T10:26:00Z" w16du:dateUtc="2025-05-12T17:26:00Z">
              <w:r w:rsidR="00D55519">
                <w:rPr>
                  <w:szCs w:val="22"/>
                </w:rPr>
                <w:t>22</w:t>
              </w:r>
            </w:ins>
            <w:del w:id="12" w:author="Bharath Ramakrishnan" w:date="2025-05-12T10:26:00Z" w16du:dateUtc="2025-05-12T17:26:00Z">
              <w:r w:rsidDel="00D55519">
                <w:rPr>
                  <w:szCs w:val="22"/>
                </w:rPr>
                <w:delText>1</w:delText>
              </w:r>
            </w:del>
            <w:r>
              <w:rPr>
                <w:szCs w:val="22"/>
              </w:rPr>
              <w:t>, 2025</w:t>
            </w:r>
          </w:p>
        </w:tc>
      </w:tr>
      <w:tr w:rsidR="009343A0" w:rsidRPr="00261DA6" w14:paraId="258ACF77" w14:textId="77777777" w:rsidTr="00D00518">
        <w:trPr>
          <w:cantSplit/>
        </w:trPr>
        <w:tc>
          <w:tcPr>
            <w:tcW w:w="1139" w:type="dxa"/>
          </w:tcPr>
          <w:p w14:paraId="121338ED" w14:textId="5945CB97" w:rsidR="009343A0" w:rsidRPr="00261DA6" w:rsidRDefault="009343A0" w:rsidP="00223BA7">
            <w:pPr>
              <w:autoSpaceDE w:val="0"/>
              <w:autoSpaceDN w:val="0"/>
              <w:adjustRightInd w:val="0"/>
              <w:spacing w:before="120"/>
              <w:rPr>
                <w:b/>
                <w:bCs/>
                <w:szCs w:val="22"/>
              </w:rPr>
            </w:pPr>
            <w:r>
              <w:rPr>
                <w:b/>
                <w:bCs/>
                <w:szCs w:val="22"/>
              </w:rPr>
              <w:t>5</w:t>
            </w:r>
          </w:p>
        </w:tc>
        <w:tc>
          <w:tcPr>
            <w:tcW w:w="4540" w:type="dxa"/>
          </w:tcPr>
          <w:p w14:paraId="067B8D68" w14:textId="34CDA811" w:rsidR="009343A0" w:rsidRPr="000B2F58" w:rsidRDefault="00EB7495" w:rsidP="0056257C">
            <w:pPr>
              <w:autoSpaceDE w:val="0"/>
              <w:autoSpaceDN w:val="0"/>
              <w:adjustRightInd w:val="0"/>
              <w:spacing w:before="120"/>
              <w:rPr>
                <w:szCs w:val="22"/>
              </w:rPr>
            </w:pPr>
            <w:r>
              <w:rPr>
                <w:szCs w:val="22"/>
              </w:rPr>
              <w:t xml:space="preserve">Final report </w:t>
            </w:r>
            <w:r w:rsidR="00A25350">
              <w:rPr>
                <w:rFonts w:asciiTheme="minorHAnsi" w:hAnsiTheme="minorHAnsi"/>
                <w:szCs w:val="22"/>
              </w:rPr>
              <w:t>on</w:t>
            </w:r>
            <w:r w:rsidR="00A363DA" w:rsidRPr="00554226">
              <w:rPr>
                <w:rFonts w:asciiTheme="minorHAnsi" w:hAnsiTheme="minorHAnsi"/>
                <w:szCs w:val="22"/>
              </w:rPr>
              <w:t xml:space="preserve"> Food and Beverage Heat Reuse Feasibility Analysis, which compiles all three components of the study,</w:t>
            </w:r>
            <w:r w:rsidR="00A25350">
              <w:rPr>
                <w:rFonts w:asciiTheme="minorHAnsi" w:hAnsiTheme="minorHAnsi"/>
                <w:szCs w:val="22"/>
              </w:rPr>
              <w:t xml:space="preserve"> also proposing any useful </w:t>
            </w:r>
            <w:r w:rsidR="00CA76F7">
              <w:rPr>
                <w:rFonts w:asciiTheme="minorHAnsi" w:hAnsiTheme="minorHAnsi"/>
                <w:szCs w:val="22"/>
              </w:rPr>
              <w:t>next steps.</w:t>
            </w:r>
          </w:p>
        </w:tc>
        <w:tc>
          <w:tcPr>
            <w:tcW w:w="2511" w:type="dxa"/>
          </w:tcPr>
          <w:p w14:paraId="4CEC6FD3" w14:textId="3F4D7AF4" w:rsidR="009343A0" w:rsidRDefault="00ED4CCB" w:rsidP="00223BA7">
            <w:pPr>
              <w:autoSpaceDE w:val="0"/>
              <w:autoSpaceDN w:val="0"/>
              <w:adjustRightInd w:val="0"/>
              <w:spacing w:before="120"/>
              <w:rPr>
                <w:szCs w:val="22"/>
              </w:rPr>
            </w:pPr>
            <w:r>
              <w:rPr>
                <w:szCs w:val="22"/>
              </w:rPr>
              <w:t xml:space="preserve">June </w:t>
            </w:r>
            <w:del w:id="13" w:author="Bharath Ramakrishnan" w:date="2025-05-12T10:27:00Z" w16du:dateUtc="2025-05-12T17:27:00Z">
              <w:r w:rsidDel="00D55519">
                <w:rPr>
                  <w:szCs w:val="22"/>
                </w:rPr>
                <w:delText>15</w:delText>
              </w:r>
            </w:del>
            <w:ins w:id="14" w:author="Bharath Ramakrishnan" w:date="2025-05-12T10:27:00Z" w16du:dateUtc="2025-05-12T17:27:00Z">
              <w:r w:rsidR="00D55519">
                <w:rPr>
                  <w:szCs w:val="22"/>
                </w:rPr>
                <w:t>30</w:t>
              </w:r>
            </w:ins>
            <w:r>
              <w:rPr>
                <w:szCs w:val="22"/>
              </w:rPr>
              <w:t>, 2025</w:t>
            </w:r>
          </w:p>
        </w:tc>
      </w:tr>
    </w:tbl>
    <w:p w14:paraId="5769DC33" w14:textId="4E3B8669" w:rsidR="0050385C" w:rsidRPr="000237E0" w:rsidRDefault="00EB30FC" w:rsidP="003C619D">
      <w:pPr>
        <w:pStyle w:val="ListParagraph"/>
        <w:numPr>
          <w:ilvl w:val="0"/>
          <w:numId w:val="5"/>
        </w:numPr>
        <w:spacing w:after="120" w:line="240" w:lineRule="atLeast"/>
        <w:ind w:hanging="720"/>
        <w:jc w:val="both"/>
        <w:rPr>
          <w:bCs/>
          <w:szCs w:val="22"/>
        </w:rPr>
      </w:pPr>
      <w:r w:rsidRPr="00EB48A9">
        <w:rPr>
          <w:szCs w:val="22"/>
        </w:rPr>
        <w:t>Supplier may begin Service</w:t>
      </w:r>
      <w:r w:rsidR="00EB48A9">
        <w:rPr>
          <w:szCs w:val="22"/>
        </w:rPr>
        <w:t>s</w:t>
      </w:r>
      <w:r w:rsidRPr="00EB48A9">
        <w:rPr>
          <w:szCs w:val="22"/>
        </w:rPr>
        <w:t xml:space="preserve"> delivery only on the later of: (a) the SOW Effective Date or (b) when Supplier receives the applicable Purchase Order from Microsoft</w:t>
      </w:r>
      <w:r w:rsidR="00EB48A9">
        <w:rPr>
          <w:szCs w:val="22"/>
        </w:rPr>
        <w:t xml:space="preserve"> associated with this SOW</w:t>
      </w:r>
      <w:r w:rsidRPr="00EB48A9">
        <w:rPr>
          <w:szCs w:val="22"/>
        </w:rPr>
        <w:t>.</w:t>
      </w:r>
    </w:p>
    <w:p w14:paraId="13316F17" w14:textId="7F370764" w:rsidR="0050385C" w:rsidRPr="0050385C" w:rsidRDefault="001C7ADB" w:rsidP="00D0093E">
      <w:pPr>
        <w:spacing w:after="120" w:line="240" w:lineRule="atLeast"/>
        <w:ind w:left="504" w:hanging="504"/>
        <w:jc w:val="both"/>
        <w:rPr>
          <w:b/>
          <w:szCs w:val="22"/>
        </w:rPr>
      </w:pPr>
      <w:r>
        <w:rPr>
          <w:b/>
          <w:szCs w:val="22"/>
        </w:rPr>
        <w:t>SECTION 5</w:t>
      </w:r>
      <w:r w:rsidR="00EB30FC" w:rsidRPr="0050385C">
        <w:rPr>
          <w:b/>
          <w:szCs w:val="22"/>
        </w:rPr>
        <w:tab/>
      </w:r>
      <w:r w:rsidR="00EB30FC" w:rsidRPr="001C7ADB">
        <w:rPr>
          <w:b/>
          <w:szCs w:val="22"/>
        </w:rPr>
        <w:t xml:space="preserve">Payment </w:t>
      </w:r>
      <w:r w:rsidR="00EB30FC" w:rsidRPr="0050385C">
        <w:rPr>
          <w:b/>
          <w:szCs w:val="22"/>
        </w:rPr>
        <w:t xml:space="preserve"> </w:t>
      </w:r>
    </w:p>
    <w:p w14:paraId="347F7C36" w14:textId="316BBF81" w:rsidR="0050385C" w:rsidRPr="00B70A01" w:rsidRDefault="00B70A01" w:rsidP="003C619D">
      <w:pPr>
        <w:pStyle w:val="ListParagraph"/>
        <w:numPr>
          <w:ilvl w:val="0"/>
          <w:numId w:val="14"/>
        </w:numPr>
        <w:spacing w:after="120" w:line="240" w:lineRule="atLeast"/>
        <w:ind w:left="720" w:hanging="720"/>
        <w:jc w:val="both"/>
        <w:rPr>
          <w:szCs w:val="22"/>
        </w:rPr>
      </w:pPr>
      <w:r w:rsidRPr="00B70A01">
        <w:rPr>
          <w:b/>
          <w:bCs/>
          <w:szCs w:val="22"/>
        </w:rPr>
        <w:t>Services Fees.</w:t>
      </w:r>
      <w:r>
        <w:rPr>
          <w:szCs w:val="22"/>
        </w:rPr>
        <w:t xml:space="preserve">  </w:t>
      </w:r>
      <w:r w:rsidR="00EB30FC" w:rsidRPr="00B70A01">
        <w:rPr>
          <w:szCs w:val="22"/>
        </w:rPr>
        <w:t>Microsoft will pay Supplier the following amount</w:t>
      </w:r>
      <w:r w:rsidR="00A85930" w:rsidRPr="00665CBF">
        <w:rPr>
          <w:szCs w:val="22"/>
        </w:rPr>
        <w:t>[s]</w:t>
      </w:r>
      <w:r w:rsidR="00EB30FC" w:rsidRPr="00B70A01">
        <w:rPr>
          <w:szCs w:val="22"/>
        </w:rPr>
        <w:t xml:space="preserve"> as full and final payment for the Services</w:t>
      </w:r>
      <w:r w:rsidR="00684879" w:rsidRPr="00B70A01">
        <w:rPr>
          <w:szCs w:val="22"/>
        </w:rPr>
        <w:t xml:space="preserve"> </w:t>
      </w:r>
      <w:r w:rsidR="00684879" w:rsidRPr="00665CBF">
        <w:rPr>
          <w:szCs w:val="22"/>
        </w:rPr>
        <w:t>and Deliverables</w:t>
      </w:r>
      <w:r w:rsidR="00EB30FC" w:rsidRPr="00B70A01">
        <w:rPr>
          <w:szCs w:val="22"/>
        </w:rPr>
        <w:t xml:space="preserve">. </w:t>
      </w:r>
      <w:r w:rsidR="00EB720A">
        <w:rPr>
          <w:szCs w:val="22"/>
        </w:rPr>
        <w:t xml:space="preserve"> </w:t>
      </w:r>
      <w:r w:rsidR="00EB30FC" w:rsidRPr="00B70A01">
        <w:rPr>
          <w:szCs w:val="22"/>
        </w:rPr>
        <w:t xml:space="preserve">Microsoft will only make payment for </w:t>
      </w:r>
      <w:r w:rsidR="00EB30FC" w:rsidRPr="00665CBF">
        <w:rPr>
          <w:szCs w:val="22"/>
        </w:rPr>
        <w:t xml:space="preserve">Services </w:t>
      </w:r>
      <w:r w:rsidR="00B30446" w:rsidRPr="00665CBF">
        <w:rPr>
          <w:szCs w:val="22"/>
        </w:rPr>
        <w:t>and Deliverables</w:t>
      </w:r>
      <w:r w:rsidR="00B30446" w:rsidRPr="00B70A01">
        <w:rPr>
          <w:szCs w:val="22"/>
        </w:rPr>
        <w:t xml:space="preserve"> </w:t>
      </w:r>
      <w:r w:rsidR="00EB30FC" w:rsidRPr="00B70A01">
        <w:rPr>
          <w:szCs w:val="22"/>
        </w:rPr>
        <w:t xml:space="preserve">that Supplier has completed and delivered to Microsoft, and that Microsoft has accepted: </w:t>
      </w:r>
      <w:bookmarkStart w:id="15" w:name="Check1"/>
    </w:p>
    <w:bookmarkEnd w:id="15"/>
    <w:p w14:paraId="570EFEA7" w14:textId="65C6E73C" w:rsidR="00104FF5" w:rsidRDefault="00104FF5" w:rsidP="003C619D">
      <w:pPr>
        <w:tabs>
          <w:tab w:val="left" w:pos="360"/>
        </w:tabs>
        <w:spacing w:after="120" w:line="240" w:lineRule="atLeast"/>
        <w:ind w:left="720"/>
        <w:jc w:val="both"/>
        <w:rPr>
          <w:szCs w:val="22"/>
        </w:rPr>
      </w:pPr>
      <w:r w:rsidRPr="00104FF5">
        <w:rPr>
          <w:szCs w:val="22"/>
        </w:rPr>
        <w:t xml:space="preserve">Total </w:t>
      </w:r>
      <w:r w:rsidR="00EE0691">
        <w:rPr>
          <w:szCs w:val="22"/>
        </w:rPr>
        <w:t xml:space="preserve">Services </w:t>
      </w:r>
      <w:r w:rsidRPr="00104FF5">
        <w:rPr>
          <w:szCs w:val="22"/>
        </w:rPr>
        <w:t>fee</w:t>
      </w:r>
      <w:r w:rsidR="00EE0691">
        <w:rPr>
          <w:szCs w:val="22"/>
        </w:rPr>
        <w:t>s</w:t>
      </w:r>
      <w:r w:rsidRPr="00104FF5">
        <w:rPr>
          <w:szCs w:val="22"/>
        </w:rPr>
        <w:t xml:space="preserve"> not to exceed $</w:t>
      </w:r>
      <w:r w:rsidR="00AD016C">
        <w:rPr>
          <w:szCs w:val="22"/>
        </w:rPr>
        <w:t>109,800</w:t>
      </w:r>
      <w:r w:rsidR="00537D03">
        <w:rPr>
          <w:szCs w:val="22"/>
        </w:rPr>
        <w:t>.00</w:t>
      </w:r>
      <w:r w:rsidRPr="00104FF5">
        <w:rPr>
          <w:szCs w:val="22"/>
        </w:rPr>
        <w:t xml:space="preserve"> US</w:t>
      </w:r>
      <w:r w:rsidR="00E63DBA">
        <w:rPr>
          <w:szCs w:val="22"/>
        </w:rPr>
        <w:t>D</w:t>
      </w:r>
      <w:r w:rsidRPr="00104FF5">
        <w:rPr>
          <w:szCs w:val="22"/>
        </w:rPr>
        <w:t xml:space="preserve"> in accordance with the following milestone payment </w:t>
      </w:r>
      <w:r w:rsidR="008E04AC">
        <w:rPr>
          <w:szCs w:val="22"/>
        </w:rPr>
        <w:t>table</w:t>
      </w:r>
      <w:r w:rsidRPr="00104FF5">
        <w:rPr>
          <w:szCs w:val="22"/>
        </w:rPr>
        <w:t>:</w:t>
      </w:r>
    </w:p>
    <w:p w14:paraId="792E0EE6" w14:textId="6CAB3C9E" w:rsidR="00104FF5" w:rsidRDefault="008E04AC" w:rsidP="003C619D">
      <w:pPr>
        <w:spacing w:after="120" w:line="240" w:lineRule="atLeast"/>
        <w:ind w:left="720"/>
        <w:jc w:val="both"/>
        <w:rPr>
          <w:szCs w:val="22"/>
        </w:rPr>
      </w:pPr>
      <w:r w:rsidRPr="008E04AC">
        <w:rPr>
          <w:b/>
          <w:bCs/>
          <w:szCs w:val="22"/>
        </w:rPr>
        <w:t>Milestone Payment Table</w:t>
      </w:r>
      <w:r>
        <w:rPr>
          <w:szCs w:val="22"/>
        </w:rPr>
        <w:t>:</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0"/>
        <w:gridCol w:w="3240"/>
        <w:gridCol w:w="2880"/>
      </w:tblGrid>
      <w:tr w:rsidR="00EB30FC" w:rsidRPr="0050385C" w14:paraId="23520CC8" w14:textId="77777777" w:rsidTr="0050385C">
        <w:trPr>
          <w:cantSplit/>
          <w:trHeight w:val="575"/>
          <w:tblHeader/>
        </w:trPr>
        <w:tc>
          <w:tcPr>
            <w:tcW w:w="2700" w:type="dxa"/>
            <w:shd w:val="clear" w:color="auto" w:fill="D9D9D9"/>
            <w:vAlign w:val="center"/>
          </w:tcPr>
          <w:p w14:paraId="62AC7745" w14:textId="5DDF401B" w:rsidR="00EB30FC" w:rsidRPr="0050385C" w:rsidRDefault="00EB30FC" w:rsidP="00223BA7">
            <w:pPr>
              <w:autoSpaceDE w:val="0"/>
              <w:autoSpaceDN w:val="0"/>
              <w:adjustRightInd w:val="0"/>
              <w:spacing w:before="120"/>
              <w:rPr>
                <w:b/>
                <w:bCs/>
                <w:szCs w:val="22"/>
              </w:rPr>
            </w:pPr>
            <w:r w:rsidRPr="0050385C">
              <w:rPr>
                <w:b/>
                <w:bCs/>
                <w:szCs w:val="22"/>
              </w:rPr>
              <w:t>Milestone  #</w:t>
            </w:r>
          </w:p>
        </w:tc>
        <w:tc>
          <w:tcPr>
            <w:tcW w:w="3240" w:type="dxa"/>
            <w:shd w:val="clear" w:color="auto" w:fill="D9D9D9"/>
            <w:vAlign w:val="center"/>
          </w:tcPr>
          <w:p w14:paraId="1F6BFBB0" w14:textId="77777777" w:rsidR="00EB30FC" w:rsidRDefault="00EB30FC" w:rsidP="00223BA7">
            <w:pPr>
              <w:autoSpaceDE w:val="0"/>
              <w:autoSpaceDN w:val="0"/>
              <w:adjustRightInd w:val="0"/>
              <w:spacing w:before="120"/>
              <w:rPr>
                <w:b/>
                <w:bCs/>
                <w:szCs w:val="22"/>
              </w:rPr>
            </w:pPr>
            <w:r w:rsidRPr="0050385C">
              <w:rPr>
                <w:b/>
                <w:bCs/>
                <w:szCs w:val="22"/>
              </w:rPr>
              <w:t>Not to Exceed Payment Amount</w:t>
            </w:r>
          </w:p>
          <w:p w14:paraId="0D6886CF" w14:textId="3347AE82" w:rsidR="00041C05" w:rsidRPr="0050385C" w:rsidRDefault="00041C05" w:rsidP="00223BA7">
            <w:pPr>
              <w:autoSpaceDE w:val="0"/>
              <w:autoSpaceDN w:val="0"/>
              <w:adjustRightInd w:val="0"/>
              <w:spacing w:before="120"/>
              <w:rPr>
                <w:b/>
                <w:bCs/>
                <w:szCs w:val="22"/>
              </w:rPr>
            </w:pPr>
            <w:r>
              <w:rPr>
                <w:b/>
                <w:bCs/>
                <w:szCs w:val="22"/>
              </w:rPr>
              <w:t>(in US</w:t>
            </w:r>
            <w:r w:rsidR="00EB720A">
              <w:rPr>
                <w:b/>
                <w:bCs/>
                <w:szCs w:val="22"/>
              </w:rPr>
              <w:t>D</w:t>
            </w:r>
            <w:r>
              <w:rPr>
                <w:b/>
                <w:bCs/>
                <w:szCs w:val="22"/>
              </w:rPr>
              <w:t>, exclusive of taxes)</w:t>
            </w:r>
          </w:p>
        </w:tc>
        <w:tc>
          <w:tcPr>
            <w:tcW w:w="2880" w:type="dxa"/>
            <w:shd w:val="clear" w:color="auto" w:fill="D9D9D9"/>
            <w:vAlign w:val="center"/>
          </w:tcPr>
          <w:p w14:paraId="7E086686" w14:textId="1045B63B" w:rsidR="00EB30FC" w:rsidRPr="0050385C" w:rsidRDefault="00EB30FC" w:rsidP="00223BA7">
            <w:pPr>
              <w:autoSpaceDE w:val="0"/>
              <w:autoSpaceDN w:val="0"/>
              <w:adjustRightInd w:val="0"/>
              <w:spacing w:before="120"/>
              <w:rPr>
                <w:b/>
                <w:bCs/>
                <w:szCs w:val="22"/>
              </w:rPr>
            </w:pPr>
            <w:r w:rsidRPr="0050385C">
              <w:rPr>
                <w:b/>
                <w:bCs/>
                <w:szCs w:val="22"/>
              </w:rPr>
              <w:t xml:space="preserve">Delivery/Payment </w:t>
            </w:r>
            <w:r w:rsidR="005246D5">
              <w:rPr>
                <w:b/>
                <w:bCs/>
                <w:szCs w:val="22"/>
              </w:rPr>
              <w:t xml:space="preserve">Due </w:t>
            </w:r>
            <w:r w:rsidRPr="0050385C">
              <w:rPr>
                <w:b/>
                <w:bCs/>
                <w:szCs w:val="22"/>
              </w:rPr>
              <w:t>Date</w:t>
            </w:r>
          </w:p>
        </w:tc>
      </w:tr>
      <w:tr w:rsidR="001837FE" w:rsidRPr="0050385C" w14:paraId="5C53895A" w14:textId="77777777" w:rsidTr="00EE1F72">
        <w:trPr>
          <w:cantSplit/>
        </w:trPr>
        <w:tc>
          <w:tcPr>
            <w:tcW w:w="2700" w:type="dxa"/>
            <w:vAlign w:val="center"/>
          </w:tcPr>
          <w:p w14:paraId="1DC10FED" w14:textId="77777777" w:rsidR="001837FE" w:rsidRPr="0050385C" w:rsidRDefault="001837FE" w:rsidP="001837FE">
            <w:pPr>
              <w:autoSpaceDE w:val="0"/>
              <w:autoSpaceDN w:val="0"/>
              <w:adjustRightInd w:val="0"/>
              <w:spacing w:before="120"/>
              <w:rPr>
                <w:b/>
                <w:bCs/>
                <w:szCs w:val="22"/>
              </w:rPr>
            </w:pPr>
            <w:r w:rsidRPr="0050385C">
              <w:rPr>
                <w:b/>
                <w:bCs/>
                <w:szCs w:val="22"/>
              </w:rPr>
              <w:t>1</w:t>
            </w:r>
          </w:p>
        </w:tc>
        <w:tc>
          <w:tcPr>
            <w:tcW w:w="3240" w:type="dxa"/>
            <w:vAlign w:val="center"/>
          </w:tcPr>
          <w:p w14:paraId="128CC494" w14:textId="0249FBD0" w:rsidR="001837FE" w:rsidRPr="0050385C" w:rsidRDefault="001837FE" w:rsidP="001837FE">
            <w:pPr>
              <w:autoSpaceDE w:val="0"/>
              <w:autoSpaceDN w:val="0"/>
              <w:adjustRightInd w:val="0"/>
              <w:spacing w:before="120"/>
              <w:rPr>
                <w:bCs/>
                <w:szCs w:val="22"/>
              </w:rPr>
            </w:pPr>
            <w:r>
              <w:rPr>
                <w:bCs/>
                <w:szCs w:val="22"/>
              </w:rPr>
              <w:t>$2,200.00</w:t>
            </w:r>
          </w:p>
        </w:tc>
        <w:tc>
          <w:tcPr>
            <w:tcW w:w="2880" w:type="dxa"/>
          </w:tcPr>
          <w:p w14:paraId="3D5E0E33" w14:textId="6FF14C46" w:rsidR="001837FE" w:rsidRPr="0050385C" w:rsidRDefault="001837FE" w:rsidP="001837FE">
            <w:pPr>
              <w:autoSpaceDE w:val="0"/>
              <w:autoSpaceDN w:val="0"/>
              <w:adjustRightInd w:val="0"/>
              <w:spacing w:before="120"/>
              <w:rPr>
                <w:bCs/>
                <w:szCs w:val="22"/>
              </w:rPr>
            </w:pPr>
            <w:del w:id="16" w:author="Bharath Ramakrishnan" w:date="2025-05-12T10:27:00Z" w16du:dateUtc="2025-05-12T17:27:00Z">
              <w:r w:rsidDel="00D55519">
                <w:rPr>
                  <w:szCs w:val="22"/>
                </w:rPr>
                <w:delText xml:space="preserve">April </w:delText>
              </w:r>
            </w:del>
            <w:ins w:id="17" w:author="Bharath Ramakrishnan" w:date="2025-05-12T10:27:00Z" w16du:dateUtc="2025-05-12T17:27:00Z">
              <w:r w:rsidR="00D55519">
                <w:rPr>
                  <w:szCs w:val="22"/>
                </w:rPr>
                <w:t>May</w:t>
              </w:r>
              <w:r w:rsidR="00D55519">
                <w:rPr>
                  <w:szCs w:val="22"/>
                </w:rPr>
                <w:t xml:space="preserve"> </w:t>
              </w:r>
            </w:ins>
            <w:del w:id="18" w:author="Bharath Ramakrishnan" w:date="2025-05-12T10:27:00Z" w16du:dateUtc="2025-05-12T17:27:00Z">
              <w:r w:rsidDel="00D55519">
                <w:rPr>
                  <w:szCs w:val="22"/>
                </w:rPr>
                <w:delText>30</w:delText>
              </w:r>
            </w:del>
            <w:ins w:id="19" w:author="Bharath Ramakrishnan" w:date="2025-05-12T10:27:00Z" w16du:dateUtc="2025-05-12T17:27:00Z">
              <w:r w:rsidR="00D55519">
                <w:rPr>
                  <w:szCs w:val="22"/>
                </w:rPr>
                <w:t>15</w:t>
              </w:r>
            </w:ins>
            <w:r>
              <w:rPr>
                <w:szCs w:val="22"/>
              </w:rPr>
              <w:t>, 2025</w:t>
            </w:r>
          </w:p>
        </w:tc>
      </w:tr>
      <w:tr w:rsidR="001837FE" w:rsidRPr="0050385C" w14:paraId="5DA69632" w14:textId="77777777" w:rsidTr="00EE1F72">
        <w:trPr>
          <w:cantSplit/>
        </w:trPr>
        <w:tc>
          <w:tcPr>
            <w:tcW w:w="2700" w:type="dxa"/>
            <w:vAlign w:val="center"/>
          </w:tcPr>
          <w:p w14:paraId="0BC91ED6" w14:textId="77777777" w:rsidR="001837FE" w:rsidRPr="0050385C" w:rsidRDefault="001837FE" w:rsidP="001837FE">
            <w:pPr>
              <w:autoSpaceDE w:val="0"/>
              <w:autoSpaceDN w:val="0"/>
              <w:adjustRightInd w:val="0"/>
              <w:spacing w:before="120"/>
              <w:rPr>
                <w:b/>
                <w:bCs/>
                <w:szCs w:val="22"/>
              </w:rPr>
            </w:pPr>
            <w:r w:rsidRPr="0050385C">
              <w:rPr>
                <w:b/>
                <w:bCs/>
                <w:szCs w:val="22"/>
              </w:rPr>
              <w:t>2</w:t>
            </w:r>
          </w:p>
        </w:tc>
        <w:tc>
          <w:tcPr>
            <w:tcW w:w="3240" w:type="dxa"/>
            <w:vAlign w:val="center"/>
          </w:tcPr>
          <w:p w14:paraId="3DB0A2C0" w14:textId="2559D4EB" w:rsidR="001837FE" w:rsidRPr="0050385C" w:rsidRDefault="001837FE" w:rsidP="001837FE">
            <w:pPr>
              <w:autoSpaceDE w:val="0"/>
              <w:autoSpaceDN w:val="0"/>
              <w:adjustRightInd w:val="0"/>
              <w:spacing w:before="120"/>
              <w:rPr>
                <w:bCs/>
                <w:szCs w:val="22"/>
              </w:rPr>
            </w:pPr>
            <w:r>
              <w:rPr>
                <w:bCs/>
                <w:szCs w:val="22"/>
              </w:rPr>
              <w:t>$19,600.00</w:t>
            </w:r>
          </w:p>
        </w:tc>
        <w:tc>
          <w:tcPr>
            <w:tcW w:w="2880" w:type="dxa"/>
          </w:tcPr>
          <w:p w14:paraId="3C6083A1" w14:textId="01CB30AA" w:rsidR="001837FE" w:rsidRPr="0050385C" w:rsidRDefault="001837FE" w:rsidP="001837FE">
            <w:pPr>
              <w:autoSpaceDE w:val="0"/>
              <w:autoSpaceDN w:val="0"/>
              <w:adjustRightInd w:val="0"/>
              <w:spacing w:before="120"/>
              <w:rPr>
                <w:bCs/>
                <w:szCs w:val="22"/>
              </w:rPr>
            </w:pPr>
            <w:r>
              <w:rPr>
                <w:szCs w:val="22"/>
              </w:rPr>
              <w:t xml:space="preserve">May </w:t>
            </w:r>
            <w:del w:id="20" w:author="Bharath Ramakrishnan" w:date="2025-05-12T10:27:00Z" w16du:dateUtc="2025-05-12T17:27:00Z">
              <w:r w:rsidDel="00D55519">
                <w:rPr>
                  <w:szCs w:val="22"/>
                </w:rPr>
                <w:delText>15</w:delText>
              </w:r>
            </w:del>
            <w:ins w:id="21" w:author="Bharath Ramakrishnan" w:date="2025-05-12T10:27:00Z" w16du:dateUtc="2025-05-12T17:27:00Z">
              <w:r w:rsidR="00D55519">
                <w:rPr>
                  <w:szCs w:val="22"/>
                </w:rPr>
                <w:t>30</w:t>
              </w:r>
            </w:ins>
            <w:r>
              <w:rPr>
                <w:szCs w:val="22"/>
              </w:rPr>
              <w:t>, 2025</w:t>
            </w:r>
          </w:p>
        </w:tc>
      </w:tr>
      <w:tr w:rsidR="001837FE" w:rsidRPr="0050385C" w14:paraId="7D206F42" w14:textId="77777777" w:rsidTr="00EE1F72">
        <w:trPr>
          <w:cantSplit/>
        </w:trPr>
        <w:tc>
          <w:tcPr>
            <w:tcW w:w="2700" w:type="dxa"/>
            <w:vAlign w:val="center"/>
          </w:tcPr>
          <w:p w14:paraId="5ADCECC8" w14:textId="77777777" w:rsidR="001837FE" w:rsidRPr="0050385C" w:rsidRDefault="001837FE" w:rsidP="001837FE">
            <w:pPr>
              <w:autoSpaceDE w:val="0"/>
              <w:autoSpaceDN w:val="0"/>
              <w:adjustRightInd w:val="0"/>
              <w:spacing w:before="120"/>
              <w:rPr>
                <w:b/>
                <w:bCs/>
                <w:szCs w:val="22"/>
              </w:rPr>
            </w:pPr>
            <w:r w:rsidRPr="0050385C">
              <w:rPr>
                <w:b/>
                <w:bCs/>
                <w:szCs w:val="22"/>
              </w:rPr>
              <w:t>3</w:t>
            </w:r>
          </w:p>
        </w:tc>
        <w:tc>
          <w:tcPr>
            <w:tcW w:w="3240" w:type="dxa"/>
            <w:vAlign w:val="center"/>
          </w:tcPr>
          <w:p w14:paraId="68748EB8" w14:textId="6B4E1621" w:rsidR="001837FE" w:rsidRPr="0050385C" w:rsidRDefault="001837FE" w:rsidP="001837FE">
            <w:pPr>
              <w:autoSpaceDE w:val="0"/>
              <w:autoSpaceDN w:val="0"/>
              <w:adjustRightInd w:val="0"/>
              <w:spacing w:before="120"/>
              <w:rPr>
                <w:bCs/>
                <w:szCs w:val="22"/>
              </w:rPr>
            </w:pPr>
            <w:r>
              <w:rPr>
                <w:bCs/>
                <w:szCs w:val="22"/>
              </w:rPr>
              <w:t>$44,800.00</w:t>
            </w:r>
          </w:p>
        </w:tc>
        <w:tc>
          <w:tcPr>
            <w:tcW w:w="2880" w:type="dxa"/>
          </w:tcPr>
          <w:p w14:paraId="5A940F6B" w14:textId="5B59B228" w:rsidR="001837FE" w:rsidRPr="0050385C" w:rsidRDefault="001837FE" w:rsidP="001837FE">
            <w:pPr>
              <w:autoSpaceDE w:val="0"/>
              <w:autoSpaceDN w:val="0"/>
              <w:adjustRightInd w:val="0"/>
              <w:spacing w:before="120"/>
              <w:rPr>
                <w:bCs/>
                <w:szCs w:val="22"/>
              </w:rPr>
            </w:pPr>
            <w:del w:id="22" w:author="Bharath Ramakrishnan" w:date="2025-05-12T10:27:00Z" w16du:dateUtc="2025-05-12T17:27:00Z">
              <w:r w:rsidDel="00552A5A">
                <w:rPr>
                  <w:szCs w:val="22"/>
                </w:rPr>
                <w:delText xml:space="preserve">May </w:delText>
              </w:r>
            </w:del>
            <w:ins w:id="23" w:author="Bharath Ramakrishnan" w:date="2025-05-12T10:27:00Z" w16du:dateUtc="2025-05-12T17:27:00Z">
              <w:r w:rsidR="00552A5A">
                <w:rPr>
                  <w:szCs w:val="22"/>
                </w:rPr>
                <w:t>June</w:t>
              </w:r>
              <w:r w:rsidR="00552A5A">
                <w:rPr>
                  <w:szCs w:val="22"/>
                </w:rPr>
                <w:t xml:space="preserve"> </w:t>
              </w:r>
              <w:r w:rsidR="00552A5A">
                <w:rPr>
                  <w:szCs w:val="22"/>
                </w:rPr>
                <w:t>15</w:t>
              </w:r>
            </w:ins>
            <w:del w:id="24" w:author="Bharath Ramakrishnan" w:date="2025-05-12T10:27:00Z" w16du:dateUtc="2025-05-12T17:27:00Z">
              <w:r w:rsidDel="00552A5A">
                <w:rPr>
                  <w:szCs w:val="22"/>
                </w:rPr>
                <w:delText>30</w:delText>
              </w:r>
            </w:del>
            <w:r>
              <w:rPr>
                <w:szCs w:val="22"/>
              </w:rPr>
              <w:t>, 2025</w:t>
            </w:r>
          </w:p>
        </w:tc>
      </w:tr>
      <w:tr w:rsidR="001837FE" w:rsidRPr="0050385C" w14:paraId="2E7BCD01" w14:textId="77777777" w:rsidTr="00EE1F72">
        <w:trPr>
          <w:cantSplit/>
        </w:trPr>
        <w:tc>
          <w:tcPr>
            <w:tcW w:w="2700" w:type="dxa"/>
            <w:vAlign w:val="center"/>
          </w:tcPr>
          <w:p w14:paraId="60592CB0" w14:textId="77777777" w:rsidR="001837FE" w:rsidRPr="0050385C" w:rsidRDefault="001837FE" w:rsidP="001837FE">
            <w:pPr>
              <w:autoSpaceDE w:val="0"/>
              <w:autoSpaceDN w:val="0"/>
              <w:adjustRightInd w:val="0"/>
              <w:spacing w:before="120"/>
              <w:rPr>
                <w:b/>
                <w:bCs/>
                <w:szCs w:val="22"/>
              </w:rPr>
            </w:pPr>
            <w:r w:rsidRPr="0050385C">
              <w:rPr>
                <w:b/>
                <w:bCs/>
                <w:szCs w:val="22"/>
              </w:rPr>
              <w:t>4</w:t>
            </w:r>
          </w:p>
        </w:tc>
        <w:tc>
          <w:tcPr>
            <w:tcW w:w="3240" w:type="dxa"/>
            <w:vAlign w:val="center"/>
          </w:tcPr>
          <w:p w14:paraId="58144390" w14:textId="4C589155" w:rsidR="001837FE" w:rsidRPr="0050385C" w:rsidRDefault="001837FE" w:rsidP="001837FE">
            <w:pPr>
              <w:autoSpaceDE w:val="0"/>
              <w:autoSpaceDN w:val="0"/>
              <w:adjustRightInd w:val="0"/>
              <w:spacing w:before="120"/>
              <w:rPr>
                <w:bCs/>
                <w:szCs w:val="22"/>
              </w:rPr>
            </w:pPr>
            <w:r>
              <w:rPr>
                <w:bCs/>
                <w:szCs w:val="22"/>
              </w:rPr>
              <w:t>$22,800.00</w:t>
            </w:r>
          </w:p>
        </w:tc>
        <w:tc>
          <w:tcPr>
            <w:tcW w:w="2880" w:type="dxa"/>
          </w:tcPr>
          <w:p w14:paraId="1C70CD2C" w14:textId="52B6B413" w:rsidR="001837FE" w:rsidRPr="0050385C" w:rsidRDefault="001837FE" w:rsidP="001837FE">
            <w:pPr>
              <w:autoSpaceDE w:val="0"/>
              <w:autoSpaceDN w:val="0"/>
              <w:adjustRightInd w:val="0"/>
              <w:spacing w:before="120"/>
              <w:rPr>
                <w:bCs/>
                <w:szCs w:val="22"/>
              </w:rPr>
            </w:pPr>
            <w:r>
              <w:rPr>
                <w:szCs w:val="22"/>
              </w:rPr>
              <w:t xml:space="preserve">June </w:t>
            </w:r>
            <w:del w:id="25" w:author="Bharath Ramakrishnan" w:date="2025-05-12T10:27:00Z" w16du:dateUtc="2025-05-12T17:27:00Z">
              <w:r w:rsidDel="00552A5A">
                <w:rPr>
                  <w:szCs w:val="22"/>
                </w:rPr>
                <w:delText>1</w:delText>
              </w:r>
            </w:del>
            <w:ins w:id="26" w:author="Bharath Ramakrishnan" w:date="2025-05-12T10:27:00Z" w16du:dateUtc="2025-05-12T17:27:00Z">
              <w:r w:rsidR="00552A5A">
                <w:rPr>
                  <w:szCs w:val="22"/>
                </w:rPr>
                <w:t>22</w:t>
              </w:r>
            </w:ins>
            <w:r>
              <w:rPr>
                <w:szCs w:val="22"/>
              </w:rPr>
              <w:t>, 2025</w:t>
            </w:r>
          </w:p>
        </w:tc>
      </w:tr>
      <w:tr w:rsidR="001837FE" w:rsidRPr="0050385C" w14:paraId="2D41C87A" w14:textId="77777777" w:rsidTr="00EE1F72">
        <w:trPr>
          <w:cantSplit/>
        </w:trPr>
        <w:tc>
          <w:tcPr>
            <w:tcW w:w="2700" w:type="dxa"/>
            <w:vAlign w:val="center"/>
          </w:tcPr>
          <w:p w14:paraId="49B14DAD" w14:textId="4FB4C98F" w:rsidR="001837FE" w:rsidRPr="0050385C" w:rsidRDefault="001837FE" w:rsidP="001837FE">
            <w:pPr>
              <w:autoSpaceDE w:val="0"/>
              <w:autoSpaceDN w:val="0"/>
              <w:adjustRightInd w:val="0"/>
              <w:spacing w:before="120"/>
              <w:rPr>
                <w:b/>
                <w:bCs/>
                <w:szCs w:val="22"/>
              </w:rPr>
            </w:pPr>
            <w:r>
              <w:rPr>
                <w:b/>
                <w:bCs/>
                <w:szCs w:val="22"/>
              </w:rPr>
              <w:t>5</w:t>
            </w:r>
          </w:p>
        </w:tc>
        <w:tc>
          <w:tcPr>
            <w:tcW w:w="3240" w:type="dxa"/>
            <w:vAlign w:val="center"/>
          </w:tcPr>
          <w:p w14:paraId="31FDD139" w14:textId="17E4C191" w:rsidR="001837FE" w:rsidRDefault="001837FE" w:rsidP="001837FE">
            <w:pPr>
              <w:autoSpaceDE w:val="0"/>
              <w:autoSpaceDN w:val="0"/>
              <w:adjustRightInd w:val="0"/>
              <w:spacing w:before="120"/>
              <w:rPr>
                <w:bCs/>
                <w:szCs w:val="22"/>
              </w:rPr>
            </w:pPr>
            <w:r>
              <w:rPr>
                <w:bCs/>
                <w:szCs w:val="22"/>
              </w:rPr>
              <w:t>$20,400.00</w:t>
            </w:r>
          </w:p>
        </w:tc>
        <w:tc>
          <w:tcPr>
            <w:tcW w:w="2880" w:type="dxa"/>
          </w:tcPr>
          <w:p w14:paraId="71503658" w14:textId="2DE2EAA6" w:rsidR="001837FE" w:rsidRDefault="001837FE" w:rsidP="001837FE">
            <w:pPr>
              <w:autoSpaceDE w:val="0"/>
              <w:autoSpaceDN w:val="0"/>
              <w:adjustRightInd w:val="0"/>
              <w:spacing w:before="120"/>
              <w:rPr>
                <w:szCs w:val="22"/>
              </w:rPr>
            </w:pPr>
            <w:r>
              <w:rPr>
                <w:szCs w:val="22"/>
              </w:rPr>
              <w:t xml:space="preserve">June </w:t>
            </w:r>
            <w:del w:id="27" w:author="Bharath Ramakrishnan" w:date="2025-05-12T10:27:00Z" w16du:dateUtc="2025-05-12T17:27:00Z">
              <w:r w:rsidDel="00552A5A">
                <w:rPr>
                  <w:szCs w:val="22"/>
                </w:rPr>
                <w:delText>15</w:delText>
              </w:r>
            </w:del>
            <w:ins w:id="28" w:author="Bharath Ramakrishnan" w:date="2025-05-12T10:27:00Z" w16du:dateUtc="2025-05-12T17:27:00Z">
              <w:r w:rsidR="00552A5A">
                <w:rPr>
                  <w:szCs w:val="22"/>
                </w:rPr>
                <w:t>30</w:t>
              </w:r>
            </w:ins>
            <w:r>
              <w:rPr>
                <w:szCs w:val="22"/>
              </w:rPr>
              <w:t>, 2025</w:t>
            </w:r>
          </w:p>
        </w:tc>
      </w:tr>
      <w:tr w:rsidR="001837FE" w:rsidRPr="0050385C" w14:paraId="3106ED98" w14:textId="77777777" w:rsidTr="0050385C">
        <w:trPr>
          <w:cantSplit/>
        </w:trPr>
        <w:tc>
          <w:tcPr>
            <w:tcW w:w="2700" w:type="dxa"/>
            <w:vAlign w:val="center"/>
          </w:tcPr>
          <w:p w14:paraId="5DD083EF" w14:textId="77777777" w:rsidR="001837FE" w:rsidRPr="0050385C" w:rsidRDefault="001837FE" w:rsidP="001837FE">
            <w:pPr>
              <w:autoSpaceDE w:val="0"/>
              <w:autoSpaceDN w:val="0"/>
              <w:adjustRightInd w:val="0"/>
              <w:spacing w:before="120"/>
              <w:rPr>
                <w:bCs/>
                <w:szCs w:val="22"/>
              </w:rPr>
            </w:pPr>
            <w:r w:rsidRPr="0050385C">
              <w:rPr>
                <w:b/>
                <w:bCs/>
                <w:szCs w:val="22"/>
              </w:rPr>
              <w:t>Total</w:t>
            </w:r>
          </w:p>
        </w:tc>
        <w:tc>
          <w:tcPr>
            <w:tcW w:w="3240" w:type="dxa"/>
            <w:vAlign w:val="center"/>
          </w:tcPr>
          <w:p w14:paraId="23625093" w14:textId="14AE7E70" w:rsidR="001837FE" w:rsidRPr="0050385C" w:rsidRDefault="001837FE" w:rsidP="001837FE">
            <w:pPr>
              <w:autoSpaceDE w:val="0"/>
              <w:autoSpaceDN w:val="0"/>
              <w:adjustRightInd w:val="0"/>
              <w:spacing w:before="120"/>
              <w:rPr>
                <w:bCs/>
                <w:szCs w:val="22"/>
              </w:rPr>
            </w:pPr>
            <w:r>
              <w:rPr>
                <w:bCs/>
                <w:szCs w:val="22"/>
              </w:rPr>
              <w:t>$</w:t>
            </w:r>
            <w:r w:rsidR="006108FA">
              <w:rPr>
                <w:bCs/>
                <w:szCs w:val="22"/>
              </w:rPr>
              <w:t>109,</w:t>
            </w:r>
            <w:r w:rsidR="00AD016C">
              <w:rPr>
                <w:bCs/>
                <w:szCs w:val="22"/>
              </w:rPr>
              <w:t>8</w:t>
            </w:r>
            <w:r w:rsidR="006108FA">
              <w:rPr>
                <w:bCs/>
                <w:szCs w:val="22"/>
              </w:rPr>
              <w:t>00.00</w:t>
            </w:r>
          </w:p>
        </w:tc>
        <w:tc>
          <w:tcPr>
            <w:tcW w:w="2880" w:type="dxa"/>
            <w:vAlign w:val="center"/>
          </w:tcPr>
          <w:p w14:paraId="0DB9EEB2" w14:textId="77777777" w:rsidR="001837FE" w:rsidRPr="0050385C" w:rsidRDefault="001837FE" w:rsidP="001837FE">
            <w:pPr>
              <w:spacing w:before="120"/>
              <w:rPr>
                <w:b/>
                <w:szCs w:val="22"/>
              </w:rPr>
            </w:pPr>
          </w:p>
        </w:tc>
      </w:tr>
    </w:tbl>
    <w:p w14:paraId="6B91D993" w14:textId="77777777" w:rsidR="00AD016C" w:rsidRDefault="00AD016C" w:rsidP="00A37195">
      <w:pPr>
        <w:spacing w:after="120" w:line="240" w:lineRule="atLeast"/>
        <w:ind w:left="504" w:hanging="504"/>
        <w:jc w:val="both"/>
        <w:rPr>
          <w:b/>
          <w:szCs w:val="22"/>
        </w:rPr>
      </w:pPr>
    </w:p>
    <w:p w14:paraId="33FBF3EB" w14:textId="77777777" w:rsidR="00AD016C" w:rsidRDefault="00AD016C">
      <w:pPr>
        <w:rPr>
          <w:b/>
          <w:szCs w:val="22"/>
        </w:rPr>
      </w:pPr>
      <w:r>
        <w:rPr>
          <w:b/>
          <w:szCs w:val="22"/>
        </w:rPr>
        <w:br w:type="page"/>
      </w:r>
    </w:p>
    <w:p w14:paraId="71D5AC45" w14:textId="5554DF00" w:rsidR="0050385C" w:rsidRPr="0050385C" w:rsidRDefault="00CC68B2" w:rsidP="00AD016C">
      <w:pPr>
        <w:spacing w:after="120" w:line="240" w:lineRule="atLeast"/>
        <w:ind w:left="720" w:hanging="720"/>
        <w:jc w:val="both"/>
        <w:rPr>
          <w:szCs w:val="22"/>
        </w:rPr>
      </w:pPr>
      <w:r>
        <w:rPr>
          <w:b/>
          <w:szCs w:val="22"/>
        </w:rPr>
        <w:lastRenderedPageBreak/>
        <w:t>(b)</w:t>
      </w:r>
      <w:r w:rsidR="00EB30FC" w:rsidRPr="0050385C">
        <w:rPr>
          <w:b/>
          <w:szCs w:val="22"/>
        </w:rPr>
        <w:tab/>
        <w:t>Expenses</w:t>
      </w:r>
      <w:r w:rsidR="00104FF5">
        <w:rPr>
          <w:b/>
          <w:szCs w:val="22"/>
        </w:rPr>
        <w:t>:</w:t>
      </w:r>
      <w:r w:rsidR="00EB30FC" w:rsidRPr="0050385C">
        <w:rPr>
          <w:szCs w:val="22"/>
        </w:rPr>
        <w:t xml:space="preserve"> </w:t>
      </w:r>
    </w:p>
    <w:p w14:paraId="383EB054" w14:textId="432B0C05" w:rsidR="0050385C" w:rsidRPr="0050385C" w:rsidRDefault="00EB30FC" w:rsidP="00AD016C">
      <w:pPr>
        <w:spacing w:after="120" w:line="240" w:lineRule="atLeast"/>
        <w:ind w:left="720"/>
        <w:jc w:val="both"/>
        <w:rPr>
          <w:szCs w:val="22"/>
        </w:rPr>
      </w:pPr>
      <w:r w:rsidRPr="0050385C">
        <w:rPr>
          <w:szCs w:val="22"/>
        </w:rPr>
        <w:t>Supplier will be solely responsible for all expenses it incurs while performing the Services, unless Microsoft otherwise consents in writing.</w:t>
      </w:r>
    </w:p>
    <w:p w14:paraId="4E9FCED2" w14:textId="2CD856D3" w:rsidR="00027BB8" w:rsidRDefault="00517747" w:rsidP="00A37195">
      <w:pPr>
        <w:keepNext/>
        <w:spacing w:after="120" w:line="240" w:lineRule="atLeast"/>
        <w:ind w:left="504" w:hanging="504"/>
        <w:jc w:val="both"/>
        <w:rPr>
          <w:szCs w:val="22"/>
          <w:highlight w:val="lightGray"/>
        </w:rPr>
      </w:pPr>
      <w:r>
        <w:rPr>
          <w:b/>
          <w:szCs w:val="22"/>
        </w:rPr>
        <w:t xml:space="preserve">SECTION </w:t>
      </w:r>
      <w:r w:rsidR="00D94BF9">
        <w:rPr>
          <w:b/>
          <w:szCs w:val="22"/>
        </w:rPr>
        <w:t>6</w:t>
      </w:r>
      <w:r w:rsidR="004934C5" w:rsidRPr="0050385C">
        <w:rPr>
          <w:b/>
          <w:szCs w:val="22"/>
        </w:rPr>
        <w:t>.</w:t>
      </w:r>
      <w:r w:rsidR="004934C5" w:rsidRPr="0050385C">
        <w:rPr>
          <w:b/>
          <w:szCs w:val="22"/>
        </w:rPr>
        <w:tab/>
      </w:r>
      <w:r w:rsidR="00937131">
        <w:rPr>
          <w:b/>
          <w:szCs w:val="22"/>
        </w:rPr>
        <w:t>Additional Obligations</w:t>
      </w:r>
      <w:r w:rsidR="00EB30FC" w:rsidRPr="0050385C">
        <w:rPr>
          <w:szCs w:val="22"/>
        </w:rPr>
        <w:t xml:space="preserve"> </w:t>
      </w:r>
    </w:p>
    <w:p w14:paraId="26B89FA8" w14:textId="152CF6AF" w:rsidR="00027BB8" w:rsidRDefault="00027BB8" w:rsidP="00A37195">
      <w:pPr>
        <w:pStyle w:val="ListParagraph"/>
        <w:numPr>
          <w:ilvl w:val="1"/>
          <w:numId w:val="16"/>
        </w:numPr>
        <w:spacing w:after="120" w:line="240" w:lineRule="atLeast"/>
        <w:jc w:val="both"/>
        <w:rPr>
          <w:rFonts w:asciiTheme="minorHAnsi" w:hAnsiTheme="minorHAnsi" w:cstheme="minorHAnsi"/>
          <w:szCs w:val="22"/>
        </w:rPr>
      </w:pPr>
      <w:r w:rsidRPr="00F251C3">
        <w:rPr>
          <w:rFonts w:asciiTheme="minorHAnsi" w:hAnsiTheme="minorHAnsi" w:cstheme="minorHAnsi"/>
          <w:b/>
          <w:bCs/>
          <w:szCs w:val="22"/>
        </w:rPr>
        <w:t>Staffing requirements</w:t>
      </w:r>
      <w:r w:rsidRPr="00C57D10">
        <w:rPr>
          <w:rFonts w:asciiTheme="minorHAnsi" w:hAnsiTheme="minorHAnsi" w:cstheme="minorHAnsi"/>
          <w:szCs w:val="22"/>
        </w:rPr>
        <w:t xml:space="preserve">. </w:t>
      </w:r>
      <w:r>
        <w:rPr>
          <w:rFonts w:asciiTheme="minorHAnsi" w:hAnsiTheme="minorHAnsi" w:cstheme="minorHAnsi"/>
          <w:szCs w:val="22"/>
        </w:rPr>
        <w:t xml:space="preserve">Supplier </w:t>
      </w:r>
      <w:r w:rsidRPr="00C57D10">
        <w:rPr>
          <w:rFonts w:asciiTheme="minorHAnsi" w:hAnsiTheme="minorHAnsi" w:cstheme="minorHAnsi"/>
          <w:szCs w:val="22"/>
        </w:rPr>
        <w:t xml:space="preserve">will determine all resource requirements needed to </w:t>
      </w:r>
      <w:r>
        <w:rPr>
          <w:rFonts w:asciiTheme="minorHAnsi" w:hAnsiTheme="minorHAnsi" w:cstheme="minorHAnsi"/>
          <w:szCs w:val="22"/>
        </w:rPr>
        <w:t xml:space="preserve">conduct the Services </w:t>
      </w:r>
      <w:r w:rsidRPr="00B26569">
        <w:rPr>
          <w:rFonts w:asciiTheme="minorHAnsi" w:hAnsiTheme="minorHAnsi" w:cstheme="minorHAnsi"/>
          <w:szCs w:val="22"/>
        </w:rPr>
        <w:t>and provide the Deliverables</w:t>
      </w:r>
      <w:r>
        <w:rPr>
          <w:rFonts w:asciiTheme="minorHAnsi" w:hAnsiTheme="minorHAnsi" w:cstheme="minorHAnsi"/>
          <w:szCs w:val="22"/>
        </w:rPr>
        <w:t xml:space="preserve"> p</w:t>
      </w:r>
      <w:r w:rsidRPr="00D96631">
        <w:rPr>
          <w:rFonts w:asciiTheme="minorHAnsi" w:hAnsiTheme="minorHAnsi" w:cstheme="minorHAnsi"/>
          <w:szCs w:val="22"/>
        </w:rPr>
        <w:t xml:space="preserve">ursuant to and in conformance with any standards, guidelines and/or </w:t>
      </w:r>
      <w:r>
        <w:rPr>
          <w:rFonts w:asciiTheme="minorHAnsi" w:hAnsiTheme="minorHAnsi" w:cstheme="minorHAnsi"/>
          <w:szCs w:val="22"/>
        </w:rPr>
        <w:t>S</w:t>
      </w:r>
      <w:r w:rsidRPr="00D96631">
        <w:rPr>
          <w:rFonts w:asciiTheme="minorHAnsi" w:hAnsiTheme="minorHAnsi" w:cstheme="minorHAnsi"/>
          <w:szCs w:val="22"/>
        </w:rPr>
        <w:t xml:space="preserve">pecifications </w:t>
      </w:r>
      <w:r>
        <w:rPr>
          <w:rFonts w:asciiTheme="minorHAnsi" w:hAnsiTheme="minorHAnsi" w:cstheme="minorHAnsi"/>
          <w:szCs w:val="22"/>
        </w:rPr>
        <w:t xml:space="preserve">designated by Microsoft. </w:t>
      </w:r>
      <w:r w:rsidR="00B1674A">
        <w:rPr>
          <w:rFonts w:asciiTheme="minorHAnsi" w:hAnsiTheme="minorHAnsi" w:cstheme="minorHAnsi"/>
          <w:szCs w:val="22"/>
        </w:rPr>
        <w:t xml:space="preserve"> Supplier</w:t>
      </w:r>
      <w:r>
        <w:rPr>
          <w:rFonts w:asciiTheme="minorHAnsi" w:hAnsiTheme="minorHAnsi" w:cstheme="minorHAnsi"/>
          <w:szCs w:val="22"/>
        </w:rPr>
        <w:t xml:space="preserve"> </w:t>
      </w:r>
      <w:r w:rsidRPr="00C57D10">
        <w:rPr>
          <w:rFonts w:asciiTheme="minorHAnsi" w:hAnsiTheme="minorHAnsi" w:cstheme="minorHAnsi"/>
          <w:szCs w:val="22"/>
        </w:rPr>
        <w:t xml:space="preserve">will be responsible for training </w:t>
      </w:r>
      <w:r w:rsidR="00B1674A">
        <w:rPr>
          <w:rFonts w:asciiTheme="minorHAnsi" w:hAnsiTheme="minorHAnsi" w:cstheme="minorHAnsi"/>
          <w:szCs w:val="22"/>
        </w:rPr>
        <w:t>its</w:t>
      </w:r>
      <w:r w:rsidRPr="00C57D10">
        <w:rPr>
          <w:rFonts w:asciiTheme="minorHAnsi" w:hAnsiTheme="minorHAnsi" w:cstheme="minorHAnsi"/>
          <w:szCs w:val="22"/>
        </w:rPr>
        <w:t xml:space="preserve"> own employees. Training will include, but not be limited to, keeping staff informed of new technology, Microsoft account processes, procedures, standards, customer service, and quality. </w:t>
      </w:r>
      <w:r w:rsidR="0010230D">
        <w:rPr>
          <w:rFonts w:asciiTheme="minorHAnsi" w:hAnsiTheme="minorHAnsi" w:cstheme="minorHAnsi"/>
          <w:szCs w:val="22"/>
        </w:rPr>
        <w:t>Supplier</w:t>
      </w:r>
      <w:r>
        <w:rPr>
          <w:rFonts w:asciiTheme="minorHAnsi" w:hAnsiTheme="minorHAnsi" w:cstheme="minorHAnsi"/>
          <w:szCs w:val="22"/>
        </w:rPr>
        <w:t xml:space="preserve"> personnel</w:t>
      </w:r>
      <w:r w:rsidRPr="00C57D10">
        <w:rPr>
          <w:rFonts w:asciiTheme="minorHAnsi" w:hAnsiTheme="minorHAnsi" w:cstheme="minorHAnsi"/>
          <w:szCs w:val="22"/>
        </w:rPr>
        <w:t xml:space="preserve"> performing Services as outlined in this </w:t>
      </w:r>
      <w:r>
        <w:rPr>
          <w:rFonts w:asciiTheme="minorHAnsi" w:hAnsiTheme="minorHAnsi" w:cstheme="minorHAnsi"/>
          <w:szCs w:val="22"/>
        </w:rPr>
        <w:t xml:space="preserve">SOW </w:t>
      </w:r>
      <w:r w:rsidRPr="00C57D10">
        <w:rPr>
          <w:rFonts w:asciiTheme="minorHAnsi" w:hAnsiTheme="minorHAnsi" w:cstheme="minorHAnsi"/>
          <w:szCs w:val="22"/>
        </w:rPr>
        <w:t xml:space="preserve">will keep current on mutually agreed technology, governmental and/or regulatory agencies’ guidelines, codes, standards, and regulations for products, methods and techniques, as appropriate. </w:t>
      </w:r>
    </w:p>
    <w:p w14:paraId="2A1968F5" w14:textId="1AE767EC" w:rsidR="00027BB8" w:rsidRDefault="00027BB8" w:rsidP="00A37195">
      <w:pPr>
        <w:pStyle w:val="ListParagraph"/>
        <w:numPr>
          <w:ilvl w:val="1"/>
          <w:numId w:val="16"/>
        </w:numPr>
        <w:spacing w:after="120" w:line="240" w:lineRule="atLeast"/>
        <w:jc w:val="both"/>
        <w:rPr>
          <w:rFonts w:asciiTheme="minorHAnsi" w:hAnsiTheme="minorHAnsi" w:cstheme="minorHAnsi"/>
          <w:szCs w:val="22"/>
        </w:rPr>
      </w:pPr>
      <w:r w:rsidRPr="009176AC">
        <w:rPr>
          <w:rFonts w:asciiTheme="minorHAnsi" w:hAnsiTheme="minorHAnsi" w:cstheme="minorHAnsi"/>
          <w:b/>
          <w:bCs/>
          <w:szCs w:val="22"/>
        </w:rPr>
        <w:t xml:space="preserve">Additional </w:t>
      </w:r>
      <w:r w:rsidR="004E12C1">
        <w:rPr>
          <w:rFonts w:asciiTheme="minorHAnsi" w:hAnsiTheme="minorHAnsi" w:cstheme="minorHAnsi"/>
          <w:b/>
          <w:bCs/>
          <w:szCs w:val="22"/>
        </w:rPr>
        <w:t>supplier obligations</w:t>
      </w:r>
      <w:r w:rsidRPr="009176AC">
        <w:rPr>
          <w:rFonts w:asciiTheme="minorHAnsi" w:hAnsiTheme="minorHAnsi" w:cstheme="minorHAnsi"/>
          <w:b/>
          <w:bCs/>
          <w:szCs w:val="22"/>
        </w:rPr>
        <w:t xml:space="preserve">. </w:t>
      </w:r>
      <w:r w:rsidRPr="009176AC">
        <w:rPr>
          <w:rFonts w:asciiTheme="minorHAnsi" w:hAnsiTheme="minorHAnsi" w:cstheme="minorHAnsi"/>
          <w:szCs w:val="22"/>
        </w:rPr>
        <w:t xml:space="preserve">The following </w:t>
      </w:r>
      <w:r w:rsidR="004E12C1">
        <w:rPr>
          <w:rFonts w:asciiTheme="minorHAnsi" w:hAnsiTheme="minorHAnsi" w:cstheme="minorHAnsi"/>
          <w:szCs w:val="22"/>
        </w:rPr>
        <w:t xml:space="preserve">supplier obligations </w:t>
      </w:r>
      <w:r w:rsidRPr="009176AC">
        <w:rPr>
          <w:rFonts w:asciiTheme="minorHAnsi" w:hAnsiTheme="minorHAnsi" w:cstheme="minorHAnsi"/>
          <w:szCs w:val="22"/>
        </w:rPr>
        <w:t>are associated with the planning and execution of the Services</w:t>
      </w:r>
      <w:r>
        <w:rPr>
          <w:rFonts w:asciiTheme="minorHAnsi" w:hAnsiTheme="minorHAnsi" w:cstheme="minorHAnsi"/>
          <w:szCs w:val="22"/>
        </w:rPr>
        <w:t xml:space="preserve"> </w:t>
      </w:r>
      <w:r w:rsidRPr="00B26569">
        <w:rPr>
          <w:rFonts w:asciiTheme="minorHAnsi" w:hAnsiTheme="minorHAnsi" w:cstheme="minorHAnsi"/>
          <w:szCs w:val="22"/>
        </w:rPr>
        <w:t>and Deliverables</w:t>
      </w:r>
      <w:r w:rsidRPr="009176AC">
        <w:rPr>
          <w:rFonts w:asciiTheme="minorHAnsi" w:hAnsiTheme="minorHAnsi" w:cstheme="minorHAnsi"/>
          <w:szCs w:val="22"/>
        </w:rPr>
        <w:t xml:space="preserve"> under this</w:t>
      </w:r>
      <w:r>
        <w:rPr>
          <w:rFonts w:asciiTheme="minorHAnsi" w:hAnsiTheme="minorHAnsi" w:cstheme="minorHAnsi"/>
          <w:szCs w:val="22"/>
        </w:rPr>
        <w:t xml:space="preserve"> SOW</w:t>
      </w:r>
      <w:r w:rsidRPr="009176AC">
        <w:rPr>
          <w:rFonts w:asciiTheme="minorHAnsi" w:hAnsiTheme="minorHAnsi" w:cstheme="minorHAnsi"/>
          <w:szCs w:val="22"/>
        </w:rPr>
        <w:t xml:space="preserve">. Specifically, for this </w:t>
      </w:r>
      <w:r>
        <w:rPr>
          <w:rFonts w:asciiTheme="minorHAnsi" w:hAnsiTheme="minorHAnsi" w:cstheme="minorHAnsi"/>
          <w:szCs w:val="22"/>
        </w:rPr>
        <w:t xml:space="preserve">SOW </w:t>
      </w:r>
      <w:r w:rsidRPr="009176AC">
        <w:rPr>
          <w:rFonts w:asciiTheme="minorHAnsi" w:hAnsiTheme="minorHAnsi" w:cstheme="minorHAnsi"/>
          <w:szCs w:val="22"/>
        </w:rPr>
        <w:t xml:space="preserve">project, its success will depend on the following:  </w:t>
      </w:r>
    </w:p>
    <w:p w14:paraId="3CB6E5C2" w14:textId="4E3E2507" w:rsidR="00027BB8" w:rsidRPr="001A40FA" w:rsidRDefault="005A18B6" w:rsidP="00A37195">
      <w:pPr>
        <w:pStyle w:val="ListParagraph"/>
        <w:numPr>
          <w:ilvl w:val="3"/>
          <w:numId w:val="16"/>
        </w:numPr>
        <w:spacing w:after="120" w:line="240" w:lineRule="atLeast"/>
        <w:ind w:hanging="720"/>
        <w:jc w:val="both"/>
        <w:rPr>
          <w:rFonts w:asciiTheme="minorHAnsi" w:hAnsiTheme="minorHAnsi" w:cstheme="minorHAnsi"/>
          <w:szCs w:val="22"/>
        </w:rPr>
      </w:pPr>
      <w:r>
        <w:rPr>
          <w:rFonts w:asciiTheme="minorHAnsi" w:hAnsiTheme="minorHAnsi" w:cstheme="minorHAnsi"/>
          <w:szCs w:val="22"/>
        </w:rPr>
        <w:t>Supplier</w:t>
      </w:r>
      <w:r w:rsidR="00027BB8" w:rsidRPr="001A40FA">
        <w:rPr>
          <w:rFonts w:asciiTheme="minorHAnsi" w:hAnsiTheme="minorHAnsi" w:cstheme="minorHAnsi"/>
          <w:szCs w:val="22"/>
        </w:rPr>
        <w:t xml:space="preserve"> will have the ability to understand Microsoft’s approach and model for the requested Services;</w:t>
      </w:r>
    </w:p>
    <w:p w14:paraId="4F990D81" w14:textId="3E068A2A" w:rsidR="00027BB8" w:rsidRPr="009176AC" w:rsidRDefault="00027BB8" w:rsidP="00A37195">
      <w:pPr>
        <w:pStyle w:val="ListParagraph"/>
        <w:spacing w:after="120" w:line="240" w:lineRule="atLeast"/>
        <w:jc w:val="both"/>
        <w:rPr>
          <w:rFonts w:asciiTheme="minorHAnsi" w:hAnsiTheme="minorHAnsi" w:cstheme="minorHAnsi"/>
          <w:szCs w:val="22"/>
        </w:rPr>
      </w:pPr>
      <w:r w:rsidRPr="009176AC">
        <w:rPr>
          <w:rFonts w:asciiTheme="minorHAnsi" w:hAnsiTheme="minorHAnsi" w:cstheme="minorHAnsi"/>
          <w:szCs w:val="22"/>
        </w:rPr>
        <w:t>(</w:t>
      </w:r>
      <w:r>
        <w:rPr>
          <w:rFonts w:asciiTheme="minorHAnsi" w:hAnsiTheme="minorHAnsi" w:cstheme="minorHAnsi"/>
          <w:szCs w:val="22"/>
        </w:rPr>
        <w:t>ii</w:t>
      </w:r>
      <w:r w:rsidRPr="009176AC">
        <w:rPr>
          <w:rFonts w:asciiTheme="minorHAnsi" w:hAnsiTheme="minorHAnsi" w:cstheme="minorHAnsi"/>
          <w:szCs w:val="22"/>
        </w:rPr>
        <w:t>)</w:t>
      </w:r>
      <w:r w:rsidRPr="009176AC">
        <w:rPr>
          <w:rFonts w:asciiTheme="minorHAnsi" w:hAnsiTheme="minorHAnsi" w:cstheme="minorHAnsi"/>
          <w:szCs w:val="22"/>
        </w:rPr>
        <w:tab/>
      </w:r>
      <w:r w:rsidR="005A18B6">
        <w:rPr>
          <w:rFonts w:asciiTheme="minorHAnsi" w:hAnsiTheme="minorHAnsi" w:cstheme="minorHAnsi"/>
          <w:szCs w:val="22"/>
        </w:rPr>
        <w:t>Supplier</w:t>
      </w:r>
      <w:r w:rsidRPr="009176AC">
        <w:rPr>
          <w:rFonts w:asciiTheme="minorHAnsi" w:hAnsiTheme="minorHAnsi" w:cstheme="minorHAnsi"/>
          <w:szCs w:val="22"/>
        </w:rPr>
        <w:t xml:space="preserve"> will be able to effectively communicate with </w:t>
      </w:r>
      <w:r>
        <w:rPr>
          <w:rFonts w:asciiTheme="minorHAnsi" w:hAnsiTheme="minorHAnsi" w:cstheme="minorHAnsi"/>
          <w:szCs w:val="22"/>
        </w:rPr>
        <w:t>Microsoft;</w:t>
      </w:r>
    </w:p>
    <w:p w14:paraId="3DA7F963" w14:textId="0670EAA7" w:rsidR="00027BB8" w:rsidRPr="009176AC" w:rsidRDefault="00027BB8" w:rsidP="00A37195">
      <w:pPr>
        <w:pStyle w:val="ListParagraph"/>
        <w:spacing w:after="120" w:line="240" w:lineRule="atLeast"/>
        <w:jc w:val="both"/>
        <w:rPr>
          <w:rFonts w:asciiTheme="minorHAnsi" w:hAnsiTheme="minorHAnsi" w:cstheme="minorHAnsi"/>
          <w:szCs w:val="22"/>
        </w:rPr>
      </w:pPr>
      <w:r>
        <w:rPr>
          <w:rFonts w:asciiTheme="minorHAnsi" w:hAnsiTheme="minorHAnsi" w:cstheme="minorHAnsi"/>
          <w:szCs w:val="22"/>
        </w:rPr>
        <w:t>(iii)</w:t>
      </w:r>
      <w:r>
        <w:rPr>
          <w:rFonts w:asciiTheme="minorHAnsi" w:hAnsiTheme="minorHAnsi" w:cstheme="minorHAnsi"/>
          <w:szCs w:val="22"/>
        </w:rPr>
        <w:tab/>
      </w:r>
      <w:r w:rsidR="005A18B6">
        <w:rPr>
          <w:rFonts w:asciiTheme="minorHAnsi" w:hAnsiTheme="minorHAnsi" w:cstheme="minorHAnsi"/>
          <w:szCs w:val="22"/>
        </w:rPr>
        <w:t>Supplier</w:t>
      </w:r>
      <w:r w:rsidRPr="009176AC">
        <w:rPr>
          <w:rFonts w:asciiTheme="minorHAnsi" w:hAnsiTheme="minorHAnsi" w:cstheme="minorHAnsi"/>
          <w:szCs w:val="22"/>
        </w:rPr>
        <w:t xml:space="preserve"> will maintain an open communication environment</w:t>
      </w:r>
      <w:r>
        <w:rPr>
          <w:rFonts w:asciiTheme="minorHAnsi" w:hAnsiTheme="minorHAnsi" w:cstheme="minorHAnsi"/>
          <w:szCs w:val="22"/>
        </w:rPr>
        <w:t>;</w:t>
      </w:r>
    </w:p>
    <w:p w14:paraId="7017178A" w14:textId="7A0292EF" w:rsidR="00027BB8" w:rsidRPr="009176AC" w:rsidRDefault="00027BB8" w:rsidP="00A37195">
      <w:pPr>
        <w:pStyle w:val="ListParagraph"/>
        <w:spacing w:after="120" w:line="240" w:lineRule="atLeast"/>
        <w:ind w:left="1440" w:hanging="720"/>
        <w:jc w:val="both"/>
        <w:rPr>
          <w:rFonts w:asciiTheme="minorHAnsi" w:hAnsiTheme="minorHAnsi" w:cstheme="minorHAnsi"/>
          <w:szCs w:val="22"/>
        </w:rPr>
      </w:pPr>
      <w:r w:rsidRPr="009176AC">
        <w:rPr>
          <w:rFonts w:asciiTheme="minorHAnsi" w:hAnsiTheme="minorHAnsi" w:cstheme="minorHAnsi"/>
          <w:szCs w:val="22"/>
        </w:rPr>
        <w:t>(</w:t>
      </w:r>
      <w:r>
        <w:rPr>
          <w:rFonts w:asciiTheme="minorHAnsi" w:hAnsiTheme="minorHAnsi" w:cstheme="minorHAnsi"/>
          <w:szCs w:val="22"/>
        </w:rPr>
        <w:t>iv</w:t>
      </w:r>
      <w:r w:rsidRPr="009176AC">
        <w:rPr>
          <w:rFonts w:asciiTheme="minorHAnsi" w:hAnsiTheme="minorHAnsi" w:cstheme="minorHAnsi"/>
          <w:szCs w:val="22"/>
        </w:rPr>
        <w:t>)</w:t>
      </w:r>
      <w:r w:rsidRPr="009176AC">
        <w:rPr>
          <w:rFonts w:asciiTheme="minorHAnsi" w:hAnsiTheme="minorHAnsi" w:cstheme="minorHAnsi"/>
          <w:szCs w:val="22"/>
        </w:rPr>
        <w:tab/>
      </w:r>
      <w:r w:rsidR="005A18B6">
        <w:rPr>
          <w:rFonts w:asciiTheme="minorHAnsi" w:hAnsiTheme="minorHAnsi" w:cstheme="minorHAnsi"/>
          <w:szCs w:val="22"/>
        </w:rPr>
        <w:t>Supplier</w:t>
      </w:r>
      <w:r w:rsidRPr="009176AC">
        <w:rPr>
          <w:rFonts w:asciiTheme="minorHAnsi" w:hAnsiTheme="minorHAnsi" w:cstheme="minorHAnsi"/>
          <w:szCs w:val="22"/>
        </w:rPr>
        <w:t xml:space="preserve">, its employees, and </w:t>
      </w:r>
      <w:r>
        <w:rPr>
          <w:rFonts w:asciiTheme="minorHAnsi" w:hAnsiTheme="minorHAnsi" w:cstheme="minorHAnsi"/>
          <w:szCs w:val="22"/>
        </w:rPr>
        <w:t>its s</w:t>
      </w:r>
      <w:r w:rsidRPr="009176AC">
        <w:rPr>
          <w:rFonts w:asciiTheme="minorHAnsi" w:hAnsiTheme="minorHAnsi" w:cstheme="minorHAnsi"/>
          <w:szCs w:val="22"/>
        </w:rPr>
        <w:t>ubcontractor(s)</w:t>
      </w:r>
      <w:r>
        <w:rPr>
          <w:rFonts w:asciiTheme="minorHAnsi" w:hAnsiTheme="minorHAnsi" w:cstheme="minorHAnsi"/>
          <w:szCs w:val="22"/>
        </w:rPr>
        <w:t>’ employees</w:t>
      </w:r>
      <w:r w:rsidRPr="009176AC">
        <w:rPr>
          <w:rFonts w:asciiTheme="minorHAnsi" w:hAnsiTheme="minorHAnsi" w:cstheme="minorHAnsi"/>
          <w:szCs w:val="22"/>
        </w:rPr>
        <w:t>, if any, will be required to keep secure all Microsoft products, mail, and equipment</w:t>
      </w:r>
      <w:r>
        <w:rPr>
          <w:rFonts w:asciiTheme="minorHAnsi" w:hAnsiTheme="minorHAnsi" w:cstheme="minorHAnsi"/>
          <w:szCs w:val="22"/>
        </w:rPr>
        <w:t>;</w:t>
      </w:r>
    </w:p>
    <w:p w14:paraId="40EEFB66" w14:textId="36A43C35" w:rsidR="00027BB8" w:rsidRPr="001A40FA" w:rsidRDefault="00027BB8" w:rsidP="00A37195">
      <w:pPr>
        <w:spacing w:after="120" w:line="240" w:lineRule="atLeast"/>
        <w:ind w:left="1440" w:hanging="720"/>
        <w:jc w:val="both"/>
        <w:rPr>
          <w:rFonts w:asciiTheme="minorHAnsi" w:hAnsiTheme="minorHAnsi" w:cstheme="minorHAnsi"/>
          <w:szCs w:val="22"/>
        </w:rPr>
      </w:pPr>
      <w:r>
        <w:rPr>
          <w:rFonts w:asciiTheme="minorHAnsi" w:hAnsiTheme="minorHAnsi" w:cstheme="minorHAnsi"/>
          <w:szCs w:val="22"/>
        </w:rPr>
        <w:t>(v)</w:t>
      </w:r>
      <w:r>
        <w:rPr>
          <w:rFonts w:asciiTheme="minorHAnsi" w:hAnsiTheme="minorHAnsi" w:cstheme="minorHAnsi"/>
          <w:szCs w:val="22"/>
        </w:rPr>
        <w:tab/>
      </w:r>
      <w:r w:rsidR="00651366">
        <w:rPr>
          <w:rFonts w:asciiTheme="minorHAnsi" w:hAnsiTheme="minorHAnsi" w:cstheme="minorHAnsi"/>
          <w:szCs w:val="22"/>
        </w:rPr>
        <w:t>Supplier</w:t>
      </w:r>
      <w:r w:rsidRPr="001A40FA">
        <w:rPr>
          <w:rFonts w:asciiTheme="minorHAnsi" w:hAnsiTheme="minorHAnsi" w:cstheme="minorHAnsi"/>
          <w:szCs w:val="22"/>
        </w:rPr>
        <w:t xml:space="preserve"> will assume the risk of the loss of any Microsoft equipment, or materials while in the care, custody or control of </w:t>
      </w:r>
      <w:r w:rsidR="00651366">
        <w:rPr>
          <w:rFonts w:asciiTheme="minorHAnsi" w:hAnsiTheme="minorHAnsi" w:cstheme="minorHAnsi"/>
          <w:szCs w:val="22"/>
        </w:rPr>
        <w:t>Supplier’s</w:t>
      </w:r>
      <w:r w:rsidRPr="001A40FA">
        <w:rPr>
          <w:rFonts w:asciiTheme="minorHAnsi" w:hAnsiTheme="minorHAnsi" w:cstheme="minorHAnsi"/>
          <w:szCs w:val="22"/>
        </w:rPr>
        <w:t xml:space="preserve"> employees and </w:t>
      </w:r>
      <w:r w:rsidR="00651366">
        <w:rPr>
          <w:rFonts w:asciiTheme="minorHAnsi" w:hAnsiTheme="minorHAnsi" w:cstheme="minorHAnsi"/>
          <w:szCs w:val="22"/>
        </w:rPr>
        <w:t>s</w:t>
      </w:r>
      <w:r w:rsidRPr="001A40FA">
        <w:rPr>
          <w:rFonts w:asciiTheme="minorHAnsi" w:hAnsiTheme="minorHAnsi" w:cstheme="minorHAnsi"/>
          <w:szCs w:val="22"/>
        </w:rPr>
        <w:t>ubcontractors, if any;</w:t>
      </w:r>
    </w:p>
    <w:p w14:paraId="2B2F520C" w14:textId="53B1C568" w:rsidR="00027BB8" w:rsidRPr="00F251C3" w:rsidRDefault="00027BB8" w:rsidP="00A37195">
      <w:pPr>
        <w:pStyle w:val="ListParagraph"/>
        <w:spacing w:after="120" w:line="240" w:lineRule="atLeast"/>
        <w:ind w:left="1440" w:hanging="720"/>
        <w:jc w:val="both"/>
        <w:rPr>
          <w:rFonts w:asciiTheme="minorHAnsi" w:hAnsiTheme="minorHAnsi" w:cstheme="minorHAnsi"/>
          <w:b/>
          <w:bCs/>
          <w:szCs w:val="22"/>
        </w:rPr>
      </w:pPr>
      <w:r>
        <w:rPr>
          <w:rFonts w:asciiTheme="minorHAnsi" w:hAnsiTheme="minorHAnsi" w:cstheme="minorHAnsi"/>
          <w:szCs w:val="22"/>
        </w:rPr>
        <w:t>(vi)</w:t>
      </w:r>
      <w:r>
        <w:rPr>
          <w:rFonts w:asciiTheme="minorHAnsi" w:hAnsiTheme="minorHAnsi" w:cstheme="minorHAnsi"/>
          <w:szCs w:val="22"/>
        </w:rPr>
        <w:tab/>
      </w:r>
      <w:r w:rsidR="00651366">
        <w:rPr>
          <w:rFonts w:asciiTheme="minorHAnsi" w:hAnsiTheme="minorHAnsi" w:cstheme="minorHAnsi"/>
          <w:szCs w:val="22"/>
        </w:rPr>
        <w:t>Supplier</w:t>
      </w:r>
      <w:r>
        <w:rPr>
          <w:rFonts w:asciiTheme="minorHAnsi" w:hAnsiTheme="minorHAnsi" w:cstheme="minorHAnsi"/>
          <w:szCs w:val="22"/>
        </w:rPr>
        <w:t xml:space="preserve"> </w:t>
      </w:r>
      <w:r w:rsidRPr="009176AC">
        <w:rPr>
          <w:rFonts w:asciiTheme="minorHAnsi" w:hAnsiTheme="minorHAnsi" w:cstheme="minorHAnsi"/>
          <w:szCs w:val="22"/>
        </w:rPr>
        <w:t xml:space="preserve">employees </w:t>
      </w:r>
      <w:r>
        <w:rPr>
          <w:rFonts w:asciiTheme="minorHAnsi" w:hAnsiTheme="minorHAnsi" w:cstheme="minorHAnsi"/>
          <w:szCs w:val="22"/>
        </w:rPr>
        <w:t xml:space="preserve">and </w:t>
      </w:r>
      <w:r w:rsidR="00651366">
        <w:rPr>
          <w:rFonts w:asciiTheme="minorHAnsi" w:hAnsiTheme="minorHAnsi" w:cstheme="minorHAnsi"/>
          <w:szCs w:val="22"/>
        </w:rPr>
        <w:t>Supplier</w:t>
      </w:r>
      <w:r>
        <w:rPr>
          <w:rFonts w:asciiTheme="minorHAnsi" w:hAnsiTheme="minorHAnsi" w:cstheme="minorHAnsi"/>
          <w:szCs w:val="22"/>
        </w:rPr>
        <w:t xml:space="preserve">’s subcontractors’ employees, if any, </w:t>
      </w:r>
      <w:r w:rsidRPr="009176AC">
        <w:rPr>
          <w:rFonts w:asciiTheme="minorHAnsi" w:hAnsiTheme="minorHAnsi" w:cstheme="minorHAnsi"/>
          <w:szCs w:val="22"/>
        </w:rPr>
        <w:t>will not use Microsoft equipment, products, or materials to perform Services for any person or entity other than Microsoft</w:t>
      </w:r>
      <w:r>
        <w:rPr>
          <w:rFonts w:asciiTheme="minorHAnsi" w:hAnsiTheme="minorHAnsi" w:cstheme="minorHAnsi"/>
          <w:szCs w:val="22"/>
        </w:rPr>
        <w:t>;</w:t>
      </w:r>
    </w:p>
    <w:p w14:paraId="516B4F9B" w14:textId="686B19BC" w:rsidR="00027BB8" w:rsidRPr="00FD51C4" w:rsidRDefault="00027BB8" w:rsidP="00A37195">
      <w:pPr>
        <w:spacing w:after="120" w:line="240" w:lineRule="atLeast"/>
        <w:ind w:left="1440" w:hanging="720"/>
        <w:jc w:val="both"/>
        <w:rPr>
          <w:rFonts w:asciiTheme="minorHAnsi" w:hAnsiTheme="minorHAnsi" w:cstheme="minorHAnsi"/>
          <w:szCs w:val="22"/>
        </w:rPr>
      </w:pPr>
      <w:r>
        <w:rPr>
          <w:rFonts w:asciiTheme="minorHAnsi" w:hAnsiTheme="minorHAnsi" w:cstheme="minorHAnsi"/>
          <w:szCs w:val="22"/>
        </w:rPr>
        <w:t>(vii)</w:t>
      </w:r>
      <w:r>
        <w:rPr>
          <w:rFonts w:asciiTheme="minorHAnsi" w:hAnsiTheme="minorHAnsi" w:cstheme="minorHAnsi"/>
          <w:szCs w:val="22"/>
        </w:rPr>
        <w:tab/>
      </w:r>
      <w:r w:rsidRPr="00FD51C4">
        <w:rPr>
          <w:rFonts w:asciiTheme="minorHAnsi" w:hAnsiTheme="minorHAnsi" w:cstheme="minorHAnsi"/>
          <w:szCs w:val="22"/>
        </w:rPr>
        <w:t xml:space="preserve">All </w:t>
      </w:r>
      <w:r w:rsidR="00651366">
        <w:rPr>
          <w:rFonts w:asciiTheme="minorHAnsi" w:hAnsiTheme="minorHAnsi" w:cstheme="minorHAnsi"/>
          <w:szCs w:val="22"/>
        </w:rPr>
        <w:t>Supplier</w:t>
      </w:r>
      <w:r w:rsidRPr="00FD51C4">
        <w:rPr>
          <w:rFonts w:asciiTheme="minorHAnsi" w:hAnsiTheme="minorHAnsi" w:cstheme="minorHAnsi"/>
          <w:szCs w:val="22"/>
        </w:rPr>
        <w:t xml:space="preserve"> employees, agents and contractors will have valid work permits and necessary visas to work in the United States</w:t>
      </w:r>
      <w:r w:rsidR="00F1144D">
        <w:rPr>
          <w:rFonts w:asciiTheme="minorHAnsi" w:hAnsiTheme="minorHAnsi" w:cstheme="minorHAnsi"/>
          <w:szCs w:val="22"/>
        </w:rPr>
        <w:t xml:space="preserve"> </w:t>
      </w:r>
      <w:r w:rsidR="00F1144D">
        <w:rPr>
          <w:szCs w:val="22"/>
        </w:rPr>
        <w:t>to the extent there are Supplier employees, agents, and contractors providing Services in the United States pursuant to this SOW</w:t>
      </w:r>
      <w:r w:rsidRPr="00FD51C4">
        <w:rPr>
          <w:rFonts w:asciiTheme="minorHAnsi" w:hAnsiTheme="minorHAnsi" w:cstheme="minorHAnsi"/>
          <w:szCs w:val="22"/>
        </w:rPr>
        <w:t>;</w:t>
      </w:r>
    </w:p>
    <w:p w14:paraId="1CD9BE75" w14:textId="1C108F7F" w:rsidR="00027BB8" w:rsidRPr="008D0E00" w:rsidRDefault="00027BB8" w:rsidP="00A37195">
      <w:pPr>
        <w:pStyle w:val="ListParagraph"/>
        <w:spacing w:after="120" w:line="240" w:lineRule="atLeast"/>
        <w:ind w:left="1440" w:hanging="720"/>
        <w:jc w:val="both"/>
        <w:rPr>
          <w:rFonts w:asciiTheme="minorHAnsi" w:hAnsiTheme="minorHAnsi" w:cstheme="minorHAnsi"/>
          <w:szCs w:val="22"/>
        </w:rPr>
      </w:pPr>
      <w:r w:rsidRPr="008D0E00">
        <w:rPr>
          <w:rFonts w:asciiTheme="minorHAnsi" w:hAnsiTheme="minorHAnsi" w:cstheme="minorHAnsi"/>
          <w:szCs w:val="22"/>
        </w:rPr>
        <w:t>(</w:t>
      </w:r>
      <w:r>
        <w:rPr>
          <w:rFonts w:asciiTheme="minorHAnsi" w:hAnsiTheme="minorHAnsi" w:cstheme="minorHAnsi"/>
          <w:szCs w:val="22"/>
        </w:rPr>
        <w:t>viii</w:t>
      </w:r>
      <w:r w:rsidRPr="008D0E00">
        <w:rPr>
          <w:rFonts w:asciiTheme="minorHAnsi" w:hAnsiTheme="minorHAnsi" w:cstheme="minorHAnsi"/>
          <w:szCs w:val="22"/>
        </w:rPr>
        <w:t>)</w:t>
      </w:r>
      <w:r w:rsidRPr="008D0E00">
        <w:rPr>
          <w:rFonts w:asciiTheme="minorHAnsi" w:hAnsiTheme="minorHAnsi" w:cstheme="minorHAnsi"/>
          <w:szCs w:val="22"/>
        </w:rPr>
        <w:tab/>
      </w:r>
      <w:r w:rsidR="0051132C">
        <w:rPr>
          <w:rFonts w:asciiTheme="minorHAnsi" w:hAnsiTheme="minorHAnsi" w:cstheme="minorHAnsi"/>
          <w:szCs w:val="22"/>
        </w:rPr>
        <w:t>Supplier’s</w:t>
      </w:r>
      <w:r>
        <w:rPr>
          <w:rFonts w:asciiTheme="minorHAnsi" w:hAnsiTheme="minorHAnsi" w:cstheme="minorHAnsi"/>
          <w:szCs w:val="22"/>
        </w:rPr>
        <w:t xml:space="preserve"> </w:t>
      </w:r>
      <w:r w:rsidRPr="008D0E00">
        <w:rPr>
          <w:rFonts w:asciiTheme="minorHAnsi" w:hAnsiTheme="minorHAnsi" w:cstheme="minorHAnsi"/>
          <w:szCs w:val="22"/>
        </w:rPr>
        <w:t xml:space="preserve">team will have the following access if Microsoft determines such access is relevant to the Services: </w:t>
      </w:r>
    </w:p>
    <w:p w14:paraId="686C5D7A" w14:textId="721BC3A0" w:rsidR="00027BB8" w:rsidRPr="008D0E00" w:rsidRDefault="00027BB8" w:rsidP="00A37195">
      <w:pPr>
        <w:pStyle w:val="ListParagraph"/>
        <w:spacing w:after="120" w:line="240" w:lineRule="atLeast"/>
        <w:ind w:left="2160" w:hanging="720"/>
        <w:jc w:val="both"/>
        <w:rPr>
          <w:rFonts w:asciiTheme="minorHAnsi" w:hAnsiTheme="minorHAnsi" w:cstheme="minorHAnsi"/>
          <w:szCs w:val="22"/>
        </w:rPr>
      </w:pPr>
      <w:r w:rsidRPr="008D0E00">
        <w:rPr>
          <w:rFonts w:asciiTheme="minorHAnsi" w:hAnsiTheme="minorHAnsi" w:cstheme="minorHAnsi"/>
          <w:szCs w:val="22"/>
        </w:rPr>
        <w:t>(</w:t>
      </w:r>
      <w:r>
        <w:rPr>
          <w:rFonts w:asciiTheme="minorHAnsi" w:hAnsiTheme="minorHAnsi" w:cstheme="minorHAnsi"/>
          <w:szCs w:val="22"/>
        </w:rPr>
        <w:t>A</w:t>
      </w:r>
      <w:r w:rsidRPr="008D0E00">
        <w:rPr>
          <w:rFonts w:asciiTheme="minorHAnsi" w:hAnsiTheme="minorHAnsi" w:cstheme="minorHAnsi"/>
          <w:szCs w:val="22"/>
        </w:rPr>
        <w:t>)</w:t>
      </w:r>
      <w:r w:rsidRPr="008D0E00">
        <w:rPr>
          <w:rFonts w:asciiTheme="minorHAnsi" w:hAnsiTheme="minorHAnsi" w:cstheme="minorHAnsi"/>
          <w:szCs w:val="22"/>
        </w:rPr>
        <w:tab/>
        <w:t>Access to Microsoft project management to review priorities, steer the project, attend status meetings</w:t>
      </w:r>
      <w:r w:rsidRPr="00B26569">
        <w:rPr>
          <w:rFonts w:asciiTheme="minorHAnsi" w:hAnsiTheme="minorHAnsi" w:cstheme="minorHAnsi"/>
          <w:szCs w:val="22"/>
        </w:rPr>
        <w:t>, and approve project Deliverables;</w:t>
      </w:r>
    </w:p>
    <w:p w14:paraId="204AFC65" w14:textId="77777777" w:rsidR="00027BB8" w:rsidRPr="008D0E00" w:rsidRDefault="00027BB8" w:rsidP="00A37195">
      <w:pPr>
        <w:pStyle w:val="ListParagraph"/>
        <w:spacing w:after="120" w:line="240" w:lineRule="atLeast"/>
        <w:ind w:firstLine="720"/>
        <w:jc w:val="both"/>
        <w:rPr>
          <w:rFonts w:asciiTheme="minorHAnsi" w:hAnsiTheme="minorHAnsi" w:cstheme="minorHAnsi"/>
          <w:szCs w:val="22"/>
        </w:rPr>
      </w:pPr>
      <w:r>
        <w:rPr>
          <w:rFonts w:asciiTheme="minorHAnsi" w:hAnsiTheme="minorHAnsi" w:cstheme="minorHAnsi"/>
          <w:szCs w:val="22"/>
        </w:rPr>
        <w:t>(B)</w:t>
      </w:r>
      <w:r>
        <w:rPr>
          <w:rFonts w:asciiTheme="minorHAnsi" w:hAnsiTheme="minorHAnsi" w:cstheme="minorHAnsi"/>
          <w:szCs w:val="22"/>
        </w:rPr>
        <w:tab/>
      </w:r>
      <w:r w:rsidRPr="008D0E00">
        <w:rPr>
          <w:rFonts w:asciiTheme="minorHAnsi" w:hAnsiTheme="minorHAnsi" w:cstheme="minorHAnsi"/>
          <w:szCs w:val="22"/>
        </w:rPr>
        <w:t>Access to all project documentation</w:t>
      </w:r>
      <w:r>
        <w:rPr>
          <w:rFonts w:asciiTheme="minorHAnsi" w:hAnsiTheme="minorHAnsi" w:cstheme="minorHAnsi"/>
          <w:szCs w:val="22"/>
        </w:rPr>
        <w:t>;</w:t>
      </w:r>
      <w:r w:rsidRPr="008D0E00">
        <w:rPr>
          <w:rFonts w:asciiTheme="minorHAnsi" w:hAnsiTheme="minorHAnsi" w:cstheme="minorHAnsi"/>
          <w:szCs w:val="22"/>
        </w:rPr>
        <w:t xml:space="preserve"> </w:t>
      </w:r>
      <w:r>
        <w:rPr>
          <w:rFonts w:asciiTheme="minorHAnsi" w:hAnsiTheme="minorHAnsi" w:cstheme="minorHAnsi"/>
          <w:szCs w:val="22"/>
        </w:rPr>
        <w:t>and</w:t>
      </w:r>
    </w:p>
    <w:p w14:paraId="77C177D1" w14:textId="3809DFA9" w:rsidR="00027BB8" w:rsidRDefault="00027BB8" w:rsidP="00A37195">
      <w:pPr>
        <w:pStyle w:val="ListParagraph"/>
        <w:spacing w:after="120" w:line="240" w:lineRule="atLeast"/>
        <w:ind w:firstLine="720"/>
        <w:jc w:val="both"/>
        <w:rPr>
          <w:rFonts w:asciiTheme="minorHAnsi" w:hAnsiTheme="minorHAnsi" w:cstheme="minorHAnsi"/>
          <w:szCs w:val="22"/>
        </w:rPr>
      </w:pPr>
      <w:r>
        <w:rPr>
          <w:rFonts w:asciiTheme="minorHAnsi" w:hAnsiTheme="minorHAnsi" w:cstheme="minorHAnsi"/>
          <w:szCs w:val="22"/>
        </w:rPr>
        <w:t>(C)</w:t>
      </w:r>
      <w:r>
        <w:rPr>
          <w:rFonts w:asciiTheme="minorHAnsi" w:hAnsiTheme="minorHAnsi" w:cstheme="minorHAnsi"/>
          <w:szCs w:val="22"/>
        </w:rPr>
        <w:tab/>
      </w:r>
      <w:r w:rsidRPr="008D0E00">
        <w:rPr>
          <w:rFonts w:asciiTheme="minorHAnsi" w:hAnsiTheme="minorHAnsi" w:cstheme="minorHAnsi"/>
          <w:szCs w:val="22"/>
        </w:rPr>
        <w:t>Access to information around any issues with applications/projects</w:t>
      </w:r>
      <w:r>
        <w:rPr>
          <w:rFonts w:asciiTheme="minorHAnsi" w:hAnsiTheme="minorHAnsi" w:cstheme="minorHAnsi"/>
          <w:szCs w:val="22"/>
        </w:rPr>
        <w:t>.</w:t>
      </w:r>
    </w:p>
    <w:p w14:paraId="541E97EB" w14:textId="0D3D0D6E" w:rsidR="00027BB8" w:rsidRDefault="00027BB8" w:rsidP="00A37195">
      <w:pPr>
        <w:pStyle w:val="ListParagraph"/>
        <w:spacing w:after="120" w:line="240" w:lineRule="atLeast"/>
        <w:ind w:left="1440" w:hanging="720"/>
        <w:jc w:val="both"/>
        <w:rPr>
          <w:rFonts w:asciiTheme="minorHAnsi" w:hAnsiTheme="minorHAnsi" w:cstheme="minorHAnsi"/>
          <w:szCs w:val="22"/>
        </w:rPr>
      </w:pPr>
      <w:r>
        <w:rPr>
          <w:rFonts w:asciiTheme="minorHAnsi" w:hAnsiTheme="minorHAnsi" w:cstheme="minorHAnsi"/>
          <w:szCs w:val="22"/>
        </w:rPr>
        <w:t>(ix)</w:t>
      </w:r>
      <w:r>
        <w:rPr>
          <w:rFonts w:asciiTheme="minorHAnsi" w:hAnsiTheme="minorHAnsi" w:cstheme="minorHAnsi"/>
          <w:szCs w:val="22"/>
        </w:rPr>
        <w:tab/>
      </w:r>
      <w:r w:rsidR="00B51C20">
        <w:rPr>
          <w:rFonts w:asciiTheme="minorHAnsi" w:hAnsiTheme="minorHAnsi" w:cstheme="minorHAnsi"/>
          <w:szCs w:val="22"/>
        </w:rPr>
        <w:t>Supplier</w:t>
      </w:r>
      <w:r w:rsidRPr="008D0E00">
        <w:rPr>
          <w:rFonts w:asciiTheme="minorHAnsi" w:hAnsiTheme="minorHAnsi" w:cstheme="minorHAnsi"/>
          <w:szCs w:val="22"/>
        </w:rPr>
        <w:t xml:space="preserve"> will resolve all access and connectivity issues within 5 business days from the start date; at that time, all </w:t>
      </w:r>
      <w:r w:rsidR="001071FB">
        <w:rPr>
          <w:rFonts w:asciiTheme="minorHAnsi" w:hAnsiTheme="minorHAnsi" w:cstheme="minorHAnsi"/>
          <w:szCs w:val="22"/>
        </w:rPr>
        <w:t>Supplier</w:t>
      </w:r>
      <w:r>
        <w:rPr>
          <w:rFonts w:asciiTheme="minorHAnsi" w:hAnsiTheme="minorHAnsi" w:cstheme="minorHAnsi"/>
          <w:szCs w:val="22"/>
        </w:rPr>
        <w:t xml:space="preserve"> </w:t>
      </w:r>
      <w:r w:rsidRPr="008D0E00">
        <w:rPr>
          <w:rFonts w:asciiTheme="minorHAnsi" w:hAnsiTheme="minorHAnsi" w:cstheme="minorHAnsi"/>
          <w:szCs w:val="22"/>
        </w:rPr>
        <w:t>employees will have necessary access to all required resources.</w:t>
      </w:r>
    </w:p>
    <w:p w14:paraId="684028E8" w14:textId="75101641" w:rsidR="00027BB8" w:rsidRPr="00F97408" w:rsidRDefault="00027BB8" w:rsidP="00A37195">
      <w:pPr>
        <w:pStyle w:val="ListParagraph"/>
        <w:numPr>
          <w:ilvl w:val="1"/>
          <w:numId w:val="16"/>
        </w:numPr>
        <w:spacing w:after="120" w:line="240" w:lineRule="atLeast"/>
        <w:jc w:val="both"/>
        <w:rPr>
          <w:rFonts w:asciiTheme="minorHAnsi" w:hAnsiTheme="minorHAnsi"/>
          <w:b/>
        </w:rPr>
      </w:pPr>
      <w:r w:rsidRPr="00F97408">
        <w:rPr>
          <w:rFonts w:asciiTheme="minorHAnsi" w:hAnsiTheme="minorHAnsi"/>
          <w:b/>
        </w:rPr>
        <w:lastRenderedPageBreak/>
        <w:t xml:space="preserve">Hours of operation. </w:t>
      </w:r>
      <w:r w:rsidR="003E3396">
        <w:rPr>
          <w:rFonts w:asciiTheme="minorHAnsi" w:hAnsiTheme="minorHAnsi"/>
        </w:rPr>
        <w:t>Supplier</w:t>
      </w:r>
      <w:r w:rsidRPr="00F97408">
        <w:rPr>
          <w:rFonts w:asciiTheme="minorHAnsi" w:hAnsiTheme="minorHAnsi"/>
        </w:rPr>
        <w:t xml:space="preserve"> will provide Services during the following hours of operation: </w:t>
      </w:r>
      <w:r w:rsidR="00566069" w:rsidRPr="00B26569">
        <w:rPr>
          <w:rFonts w:asciiTheme="minorHAnsi" w:hAnsiTheme="minorHAnsi"/>
        </w:rPr>
        <w:t>[</w:t>
      </w:r>
      <w:r w:rsidRPr="00B26569">
        <w:rPr>
          <w:rFonts w:asciiTheme="minorHAnsi" w:hAnsiTheme="minorHAnsi"/>
        </w:rPr>
        <w:t xml:space="preserve">Standard Business Hours – </w:t>
      </w:r>
      <w:r w:rsidR="00AA244E" w:rsidRPr="00B26569">
        <w:rPr>
          <w:rFonts w:asciiTheme="minorHAnsi" w:hAnsiTheme="minorHAnsi"/>
        </w:rPr>
        <w:t>8</w:t>
      </w:r>
      <w:r w:rsidRPr="00B26569">
        <w:rPr>
          <w:rFonts w:asciiTheme="minorHAnsi" w:hAnsiTheme="minorHAnsi"/>
        </w:rPr>
        <w:t xml:space="preserve">:00 AM to </w:t>
      </w:r>
      <w:r w:rsidR="00AA244E" w:rsidRPr="00B26569">
        <w:rPr>
          <w:rFonts w:asciiTheme="minorHAnsi" w:hAnsiTheme="minorHAnsi"/>
        </w:rPr>
        <w:t>5</w:t>
      </w:r>
      <w:r w:rsidRPr="00B26569">
        <w:rPr>
          <w:rFonts w:asciiTheme="minorHAnsi" w:hAnsiTheme="minorHAnsi"/>
        </w:rPr>
        <w:t xml:space="preserve">:00PM </w:t>
      </w:r>
      <w:r w:rsidR="00AA244E" w:rsidRPr="00B26569">
        <w:rPr>
          <w:rFonts w:asciiTheme="minorHAnsi" w:hAnsiTheme="minorHAnsi"/>
        </w:rPr>
        <w:t>[</w:t>
      </w:r>
      <w:r w:rsidRPr="00B26569">
        <w:rPr>
          <w:rFonts w:asciiTheme="minorHAnsi" w:hAnsiTheme="minorHAnsi"/>
        </w:rPr>
        <w:t>EST</w:t>
      </w:r>
      <w:r w:rsidR="00AA244E" w:rsidRPr="00B26569">
        <w:rPr>
          <w:rFonts w:asciiTheme="minorHAnsi" w:hAnsiTheme="minorHAnsi"/>
        </w:rPr>
        <w:t>]</w:t>
      </w:r>
      <w:r w:rsidR="00566069" w:rsidRPr="00B26569">
        <w:rPr>
          <w:rFonts w:asciiTheme="minorHAnsi" w:hAnsiTheme="minorHAnsi"/>
        </w:rPr>
        <w:t>]</w:t>
      </w:r>
      <w:r w:rsidRPr="00B26569">
        <w:rPr>
          <w:rFonts w:asciiTheme="minorHAnsi" w:hAnsiTheme="minorHAnsi"/>
        </w:rPr>
        <w:t>.</w:t>
      </w:r>
    </w:p>
    <w:p w14:paraId="57B1051E" w14:textId="1CF35378" w:rsidR="00027BB8" w:rsidRDefault="00027BB8" w:rsidP="00A37195">
      <w:pPr>
        <w:pStyle w:val="ListParagraph"/>
        <w:numPr>
          <w:ilvl w:val="1"/>
          <w:numId w:val="16"/>
        </w:numPr>
        <w:spacing w:after="120" w:line="240" w:lineRule="atLeast"/>
        <w:jc w:val="both"/>
        <w:rPr>
          <w:rFonts w:asciiTheme="minorHAnsi" w:hAnsiTheme="minorHAnsi" w:cstheme="minorHAnsi"/>
          <w:b/>
          <w:bCs/>
          <w:szCs w:val="22"/>
        </w:rPr>
      </w:pPr>
      <w:r w:rsidRPr="00D530AC">
        <w:rPr>
          <w:rFonts w:asciiTheme="minorHAnsi" w:hAnsiTheme="minorHAnsi" w:cstheme="minorHAnsi"/>
          <w:b/>
          <w:bCs/>
          <w:szCs w:val="22"/>
        </w:rPr>
        <w:t>Location.</w:t>
      </w:r>
      <w:r w:rsidRPr="00F97408">
        <w:rPr>
          <w:rFonts w:asciiTheme="minorHAnsi" w:hAnsiTheme="minorHAnsi"/>
          <w:b/>
        </w:rPr>
        <w:t xml:space="preserve"> </w:t>
      </w:r>
      <w:r w:rsidR="00714C5D">
        <w:rPr>
          <w:rFonts w:asciiTheme="minorHAnsi" w:hAnsiTheme="minorHAnsi"/>
          <w:bCs/>
        </w:rPr>
        <w:t>Supplier</w:t>
      </w:r>
      <w:r w:rsidRPr="00442C5E">
        <w:rPr>
          <w:rFonts w:asciiTheme="minorHAnsi" w:hAnsiTheme="minorHAnsi"/>
          <w:bCs/>
        </w:rPr>
        <w:t xml:space="preserve"> will perform </w:t>
      </w:r>
      <w:r w:rsidRPr="007833AB">
        <w:rPr>
          <w:rFonts w:asciiTheme="minorHAnsi" w:hAnsiTheme="minorHAnsi"/>
          <w:bCs/>
        </w:rPr>
        <w:t>Services</w:t>
      </w:r>
      <w:r w:rsidRPr="00F97408">
        <w:rPr>
          <w:rFonts w:asciiTheme="minorHAnsi" w:hAnsiTheme="minorHAnsi"/>
        </w:rPr>
        <w:t xml:space="preserve"> at the following location</w:t>
      </w:r>
      <w:r w:rsidR="00714C5D">
        <w:rPr>
          <w:rFonts w:asciiTheme="minorHAnsi" w:hAnsiTheme="minorHAnsi"/>
        </w:rPr>
        <w:t>(s)</w:t>
      </w:r>
      <w:r w:rsidRPr="009E35ED">
        <w:rPr>
          <w:rFonts w:asciiTheme="minorHAnsi" w:hAnsiTheme="minorHAnsi" w:cstheme="minorHAnsi"/>
          <w:szCs w:val="22"/>
        </w:rPr>
        <w:t>:</w:t>
      </w:r>
    </w:p>
    <w:tbl>
      <w:tblPr>
        <w:tblStyle w:val="LightList-Accent1"/>
        <w:tblW w:w="8047"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0"/>
        <w:gridCol w:w="4997"/>
      </w:tblGrid>
      <w:tr w:rsidR="00027BB8" w:rsidRPr="00A84564" w14:paraId="284258C6" w14:textId="77777777" w:rsidTr="00627418">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565C45" w14:textId="77777777" w:rsidR="00027BB8" w:rsidRPr="00A84564" w:rsidRDefault="00027BB8" w:rsidP="00627418">
            <w:pPr>
              <w:spacing w:before="120"/>
              <w:jc w:val="center"/>
              <w:rPr>
                <w:rFonts w:ascii="Calibri" w:eastAsiaTheme="minorEastAsia" w:hAnsi="Calibri"/>
                <w:b w:val="0"/>
                <w:color w:val="auto"/>
                <w:szCs w:val="22"/>
              </w:rPr>
            </w:pPr>
            <w:r w:rsidRPr="00A84564">
              <w:rPr>
                <w:rFonts w:ascii="Calibri" w:eastAsiaTheme="minorEastAsia" w:hAnsi="Calibri"/>
                <w:color w:val="auto"/>
                <w:szCs w:val="22"/>
              </w:rPr>
              <w:t>Facility</w:t>
            </w:r>
          </w:p>
        </w:tc>
        <w:tc>
          <w:tcPr>
            <w:tcW w:w="49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1EA239" w14:textId="77777777" w:rsidR="00027BB8" w:rsidRPr="00A84564" w:rsidRDefault="00027BB8" w:rsidP="00627418">
            <w:pPr>
              <w:spacing w:before="120"/>
              <w:jc w:val="center"/>
              <w:cnfStyle w:val="100000000000" w:firstRow="1" w:lastRow="0" w:firstColumn="0" w:lastColumn="0" w:oddVBand="0" w:evenVBand="0" w:oddHBand="0" w:evenHBand="0" w:firstRowFirstColumn="0" w:firstRowLastColumn="0" w:lastRowFirstColumn="0" w:lastRowLastColumn="0"/>
              <w:rPr>
                <w:rFonts w:ascii="Calibri" w:eastAsiaTheme="minorEastAsia" w:hAnsi="Calibri"/>
                <w:b w:val="0"/>
                <w:color w:val="auto"/>
                <w:szCs w:val="22"/>
              </w:rPr>
            </w:pPr>
            <w:r w:rsidRPr="00A84564">
              <w:rPr>
                <w:rFonts w:ascii="Calibri" w:eastAsiaTheme="minorEastAsia" w:hAnsi="Calibri"/>
                <w:color w:val="auto"/>
                <w:szCs w:val="22"/>
              </w:rPr>
              <w:t>Address</w:t>
            </w:r>
          </w:p>
        </w:tc>
      </w:tr>
      <w:tr w:rsidR="00027BB8" w:rsidRPr="00A84564" w14:paraId="5A36FD63" w14:textId="77777777" w:rsidTr="00A3719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3050" w:type="dxa"/>
            <w:tcBorders>
              <w:top w:val="single" w:sz="4" w:space="0" w:color="auto"/>
              <w:left w:val="single" w:sz="4" w:space="0" w:color="auto"/>
              <w:bottom w:val="single" w:sz="4" w:space="0" w:color="auto"/>
              <w:right w:val="single" w:sz="4" w:space="0" w:color="auto"/>
            </w:tcBorders>
            <w:vAlign w:val="center"/>
            <w:hideMark/>
          </w:tcPr>
          <w:p w14:paraId="14546558" w14:textId="536BA221" w:rsidR="00027BB8" w:rsidRPr="00A84564" w:rsidRDefault="00CA5776" w:rsidP="00627418">
            <w:pPr>
              <w:jc w:val="center"/>
              <w:rPr>
                <w:rFonts w:ascii="Calibri" w:eastAsiaTheme="minorEastAsia" w:hAnsi="Calibri"/>
                <w:b w:val="0"/>
                <w:szCs w:val="22"/>
              </w:rPr>
            </w:pPr>
            <w:r w:rsidRPr="00CA5776">
              <w:rPr>
                <w:rFonts w:ascii="Calibri" w:eastAsiaTheme="minorEastAsia" w:hAnsi="Calibri"/>
                <w:b w:val="0"/>
                <w:szCs w:val="22"/>
              </w:rPr>
              <w:t>David Gardiner and Associates, LLC</w:t>
            </w:r>
          </w:p>
        </w:tc>
        <w:tc>
          <w:tcPr>
            <w:tcW w:w="4997" w:type="dxa"/>
            <w:tcBorders>
              <w:top w:val="single" w:sz="4" w:space="0" w:color="auto"/>
              <w:left w:val="single" w:sz="4" w:space="0" w:color="auto"/>
              <w:bottom w:val="single" w:sz="4" w:space="0" w:color="auto"/>
              <w:right w:val="single" w:sz="4" w:space="0" w:color="auto"/>
            </w:tcBorders>
            <w:vAlign w:val="center"/>
            <w:hideMark/>
          </w:tcPr>
          <w:p w14:paraId="70467658" w14:textId="16C6605E" w:rsidR="00027BB8" w:rsidRPr="00A84564" w:rsidRDefault="006108FA" w:rsidP="00A37195">
            <w:pPr>
              <w:spacing w:before="120" w:after="120"/>
              <w:contextualSpacing/>
              <w:jc w:val="both"/>
              <w:cnfStyle w:val="000000100000" w:firstRow="0" w:lastRow="0" w:firstColumn="0" w:lastColumn="0" w:oddVBand="0" w:evenVBand="0" w:oddHBand="1" w:evenHBand="0" w:firstRowFirstColumn="0" w:firstRowLastColumn="0" w:lastRowFirstColumn="0" w:lastRowLastColumn="0"/>
              <w:rPr>
                <w:rFonts w:ascii="Calibri" w:eastAsia="PMingLiU" w:hAnsi="Calibri"/>
                <w:szCs w:val="22"/>
                <w:lang w:eastAsia="zh-TW"/>
              </w:rPr>
            </w:pPr>
            <w:r w:rsidRPr="006108FA">
              <w:rPr>
                <w:rFonts w:asciiTheme="minorHAnsi" w:hAnsiTheme="minorHAnsi"/>
              </w:rPr>
              <w:t>2425 Wilson Blvd. Suite 420</w:t>
            </w:r>
            <w:r w:rsidR="00A37195">
              <w:rPr>
                <w:rFonts w:asciiTheme="minorHAnsi" w:hAnsiTheme="minorHAnsi"/>
              </w:rPr>
              <w:t xml:space="preserve">, </w:t>
            </w:r>
            <w:r w:rsidRPr="00F318A4">
              <w:rPr>
                <w:rFonts w:asciiTheme="minorHAnsi" w:hAnsiTheme="minorHAnsi"/>
              </w:rPr>
              <w:t>Arlington, VA 22201</w:t>
            </w:r>
          </w:p>
        </w:tc>
      </w:tr>
    </w:tbl>
    <w:p w14:paraId="0AA39CB4" w14:textId="77777777" w:rsidR="00027BB8" w:rsidRDefault="00027BB8" w:rsidP="00027BB8">
      <w:pPr>
        <w:jc w:val="both"/>
        <w:rPr>
          <w:szCs w:val="22"/>
        </w:rPr>
      </w:pPr>
    </w:p>
    <w:p w14:paraId="2FEDB602" w14:textId="57101893" w:rsidR="00EF4FAC" w:rsidRPr="00EF4FAC" w:rsidRDefault="00EF4FAC" w:rsidP="00EF4FAC">
      <w:pPr>
        <w:spacing w:before="120"/>
        <w:contextualSpacing/>
        <w:jc w:val="both"/>
        <w:rPr>
          <w:rFonts w:asciiTheme="minorHAnsi" w:hAnsiTheme="minorHAnsi" w:cstheme="minorHAnsi"/>
          <w:b/>
          <w:szCs w:val="22"/>
        </w:rPr>
      </w:pPr>
      <w:r>
        <w:rPr>
          <w:rFonts w:asciiTheme="minorHAnsi" w:hAnsiTheme="minorHAnsi" w:cstheme="minorHAnsi"/>
          <w:b/>
          <w:szCs w:val="22"/>
        </w:rPr>
        <w:t>SECTION 7.</w:t>
      </w:r>
      <w:r w:rsidRPr="00EF4FAC">
        <w:rPr>
          <w:rFonts w:asciiTheme="minorHAnsi" w:hAnsiTheme="minorHAnsi" w:cstheme="minorHAnsi"/>
          <w:b/>
          <w:szCs w:val="22"/>
        </w:rPr>
        <w:tab/>
        <w:t>Change Management</w:t>
      </w:r>
    </w:p>
    <w:p w14:paraId="4D6C34E8" w14:textId="7F160C4C" w:rsidR="00EF4FAC" w:rsidRPr="00855C5B" w:rsidRDefault="00EF4FAC" w:rsidP="00EF4FAC">
      <w:pPr>
        <w:spacing w:before="120" w:after="120"/>
        <w:jc w:val="both"/>
        <w:rPr>
          <w:rFonts w:asciiTheme="minorHAnsi" w:hAnsiTheme="minorHAnsi" w:cstheme="minorHAnsi"/>
          <w:szCs w:val="22"/>
        </w:rPr>
      </w:pPr>
      <w:r w:rsidRPr="00925C61">
        <w:rPr>
          <w:rFonts w:asciiTheme="minorHAnsi" w:hAnsiTheme="minorHAnsi" w:cstheme="minorHAnsi"/>
          <w:szCs w:val="22"/>
        </w:rPr>
        <w:t xml:space="preserve">Approved changes to this SOW will be addressed in an amendment to this SOW </w:t>
      </w:r>
      <w:r w:rsidR="00714C5D">
        <w:rPr>
          <w:rFonts w:asciiTheme="minorHAnsi" w:hAnsiTheme="minorHAnsi" w:cstheme="minorHAnsi"/>
          <w:szCs w:val="22"/>
        </w:rPr>
        <w:t xml:space="preserve">which must be </w:t>
      </w:r>
      <w:r w:rsidRPr="00925C61">
        <w:rPr>
          <w:rFonts w:asciiTheme="minorHAnsi" w:hAnsiTheme="minorHAnsi" w:cstheme="minorHAnsi"/>
          <w:szCs w:val="22"/>
        </w:rPr>
        <w:t xml:space="preserve">signed by </w:t>
      </w:r>
      <w:r w:rsidR="00714C5D">
        <w:rPr>
          <w:rFonts w:asciiTheme="minorHAnsi" w:hAnsiTheme="minorHAnsi" w:cstheme="minorHAnsi"/>
          <w:szCs w:val="22"/>
        </w:rPr>
        <w:t>both</w:t>
      </w:r>
      <w:r w:rsidRPr="00925C61">
        <w:rPr>
          <w:rFonts w:asciiTheme="minorHAnsi" w:hAnsiTheme="minorHAnsi" w:cstheme="minorHAnsi"/>
          <w:szCs w:val="22"/>
        </w:rPr>
        <w:t xml:space="preserve"> parties.  </w:t>
      </w:r>
    </w:p>
    <w:p w14:paraId="7A61FC40" w14:textId="5677E8C4" w:rsidR="0050385C" w:rsidRDefault="00EB30FC" w:rsidP="0050385C">
      <w:pPr>
        <w:spacing w:before="120"/>
        <w:jc w:val="center"/>
        <w:rPr>
          <w:i/>
          <w:szCs w:val="22"/>
        </w:rPr>
      </w:pPr>
      <w:r w:rsidRPr="0050385C">
        <w:rPr>
          <w:i/>
          <w:szCs w:val="22"/>
        </w:rPr>
        <w:t>[Remainder of this page is intentionally left blank.]</w:t>
      </w:r>
    </w:p>
    <w:p w14:paraId="4A430A1A" w14:textId="77777777" w:rsidR="009E6CC2" w:rsidRDefault="009E6CC2" w:rsidP="0050385C">
      <w:pPr>
        <w:spacing w:before="120"/>
        <w:jc w:val="center"/>
        <w:rPr>
          <w:i/>
          <w:szCs w:val="22"/>
        </w:rPr>
      </w:pPr>
    </w:p>
    <w:p w14:paraId="2DDFB276" w14:textId="79CE327A" w:rsidR="009E6CC2" w:rsidRDefault="009E6CC2">
      <w:pPr>
        <w:rPr>
          <w:i/>
          <w:szCs w:val="22"/>
        </w:rPr>
      </w:pPr>
      <w:r>
        <w:rPr>
          <w:i/>
          <w:szCs w:val="22"/>
        </w:rPr>
        <w:br w:type="page"/>
      </w:r>
    </w:p>
    <w:p w14:paraId="76737BD0" w14:textId="103D0319" w:rsidR="009E6CC2" w:rsidRDefault="009E6CC2" w:rsidP="0050385C">
      <w:pPr>
        <w:spacing w:before="120"/>
        <w:jc w:val="center"/>
        <w:rPr>
          <w:b/>
          <w:bCs/>
          <w:iCs/>
          <w:szCs w:val="22"/>
          <w:u w:val="single"/>
        </w:rPr>
      </w:pPr>
      <w:r w:rsidRPr="006C0FC2">
        <w:rPr>
          <w:b/>
          <w:bCs/>
          <w:iCs/>
          <w:szCs w:val="22"/>
          <w:u w:val="single"/>
        </w:rPr>
        <w:lastRenderedPageBreak/>
        <w:t>Attachment 1</w:t>
      </w:r>
      <w:r w:rsidR="006C0FC2" w:rsidRPr="006C0FC2">
        <w:rPr>
          <w:b/>
          <w:bCs/>
          <w:iCs/>
          <w:szCs w:val="22"/>
          <w:u w:val="single"/>
        </w:rPr>
        <w:t xml:space="preserve"> to SOW</w:t>
      </w:r>
    </w:p>
    <w:p w14:paraId="1BCB9C4D" w14:textId="1A8C3064" w:rsidR="006C0FC2" w:rsidRDefault="006C0FC2" w:rsidP="0050385C">
      <w:pPr>
        <w:spacing w:before="120"/>
        <w:jc w:val="center"/>
        <w:rPr>
          <w:b/>
          <w:bCs/>
          <w:iCs/>
          <w:szCs w:val="22"/>
        </w:rPr>
      </w:pPr>
      <w:r w:rsidRPr="006C0FC2">
        <w:rPr>
          <w:b/>
          <w:bCs/>
          <w:iCs/>
          <w:szCs w:val="22"/>
        </w:rPr>
        <w:t>Microsoft Purchase Order Terms and Conditions</w:t>
      </w:r>
    </w:p>
    <w:p w14:paraId="62495C0E" w14:textId="77777777" w:rsidR="00375419" w:rsidRPr="00AD6A64" w:rsidRDefault="00375419" w:rsidP="00375419">
      <w:pPr>
        <w:spacing w:before="120"/>
        <w:jc w:val="center"/>
        <w:rPr>
          <w:b/>
          <w:bCs/>
          <w:iCs/>
          <w:szCs w:val="22"/>
        </w:rPr>
      </w:pPr>
    </w:p>
    <w:p w14:paraId="335D75C7"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58266383" wp14:editId="3BF158A3">
            <wp:extent cx="5937250" cy="7683500"/>
            <wp:effectExtent l="0" t="0" r="6350" b="0"/>
            <wp:docPr id="177348960"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8960" name="Picture 1" descr="A close-up of a pap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237C3454" w14:textId="77777777" w:rsidR="00375419" w:rsidRDefault="00375419" w:rsidP="00375419">
      <w:pPr>
        <w:rPr>
          <w:b/>
          <w:bCs/>
          <w:iCs/>
          <w:szCs w:val="22"/>
        </w:rPr>
      </w:pPr>
      <w:r>
        <w:rPr>
          <w:b/>
          <w:bCs/>
          <w:iCs/>
          <w:szCs w:val="22"/>
        </w:rPr>
        <w:br w:type="page"/>
      </w:r>
    </w:p>
    <w:p w14:paraId="6EF0369B"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32CE32FA" wp14:editId="056983C9">
            <wp:extent cx="5937250" cy="7683500"/>
            <wp:effectExtent l="0" t="0" r="6350" b="0"/>
            <wp:docPr id="498998208" name="Picture 2"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98208" name="Picture 2" descr="A close-up of a pap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106BCC13" w14:textId="77777777" w:rsidR="00375419" w:rsidRDefault="00375419" w:rsidP="00375419">
      <w:pPr>
        <w:rPr>
          <w:b/>
          <w:bCs/>
          <w:iCs/>
          <w:szCs w:val="22"/>
        </w:rPr>
      </w:pPr>
      <w:r>
        <w:rPr>
          <w:b/>
          <w:bCs/>
          <w:iCs/>
          <w:szCs w:val="22"/>
        </w:rPr>
        <w:br w:type="page"/>
      </w:r>
    </w:p>
    <w:p w14:paraId="1280C0CF"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61CEAF0C" wp14:editId="5A33845B">
            <wp:extent cx="5937250" cy="7683500"/>
            <wp:effectExtent l="0" t="0" r="6350" b="0"/>
            <wp:docPr id="1357021609"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21609" name="Picture 3" descr="A close-up of a documen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07178BF" w14:textId="77777777" w:rsidR="00375419" w:rsidRDefault="00375419" w:rsidP="00375419">
      <w:pPr>
        <w:rPr>
          <w:b/>
          <w:bCs/>
          <w:iCs/>
          <w:szCs w:val="22"/>
        </w:rPr>
      </w:pPr>
      <w:r>
        <w:rPr>
          <w:b/>
          <w:bCs/>
          <w:iCs/>
          <w:szCs w:val="22"/>
        </w:rPr>
        <w:br w:type="page"/>
      </w:r>
    </w:p>
    <w:p w14:paraId="4C323664"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1168157A" wp14:editId="6E33F464">
            <wp:extent cx="5937250" cy="7683500"/>
            <wp:effectExtent l="0" t="0" r="6350" b="0"/>
            <wp:docPr id="1824384418"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4418" name="Picture 4" descr="A close-up of a documen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D5D6FAC" w14:textId="77777777" w:rsidR="00375419" w:rsidRDefault="00375419" w:rsidP="00375419">
      <w:pPr>
        <w:rPr>
          <w:b/>
          <w:bCs/>
          <w:iCs/>
          <w:szCs w:val="22"/>
        </w:rPr>
      </w:pPr>
      <w:r>
        <w:rPr>
          <w:b/>
          <w:bCs/>
          <w:iCs/>
          <w:szCs w:val="22"/>
        </w:rPr>
        <w:br w:type="page"/>
      </w:r>
    </w:p>
    <w:p w14:paraId="4491EF0D"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3B91D3A9" wp14:editId="0A68B6A8">
            <wp:extent cx="5937250" cy="7683500"/>
            <wp:effectExtent l="0" t="0" r="6350" b="0"/>
            <wp:docPr id="732319097"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9097" name="Picture 5" descr="A close-up of a documen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2D8CB032" w14:textId="77777777" w:rsidR="00375419" w:rsidRDefault="00375419" w:rsidP="00375419">
      <w:pPr>
        <w:rPr>
          <w:b/>
          <w:bCs/>
          <w:iCs/>
          <w:szCs w:val="22"/>
        </w:rPr>
      </w:pPr>
      <w:r>
        <w:rPr>
          <w:b/>
          <w:bCs/>
          <w:iCs/>
          <w:szCs w:val="22"/>
        </w:rPr>
        <w:br w:type="page"/>
      </w:r>
    </w:p>
    <w:p w14:paraId="09504C47"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7F1E457F" wp14:editId="51176ACA">
            <wp:extent cx="5937250" cy="7683500"/>
            <wp:effectExtent l="0" t="0" r="6350" b="0"/>
            <wp:docPr id="416727118"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7118" name="Picture 6" descr="A close-up of a documen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688AF8A9" w14:textId="77777777" w:rsidR="00375419" w:rsidRDefault="00375419" w:rsidP="00375419">
      <w:pPr>
        <w:rPr>
          <w:b/>
          <w:bCs/>
          <w:iCs/>
          <w:szCs w:val="22"/>
        </w:rPr>
      </w:pPr>
      <w:r>
        <w:rPr>
          <w:b/>
          <w:bCs/>
          <w:iCs/>
          <w:szCs w:val="22"/>
        </w:rPr>
        <w:br w:type="page"/>
      </w:r>
    </w:p>
    <w:p w14:paraId="3672666D"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5BDB16BF" wp14:editId="4788404B">
            <wp:extent cx="5937250" cy="7683500"/>
            <wp:effectExtent l="0" t="0" r="6350" b="0"/>
            <wp:docPr id="2004043621" name="Picture 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3621" name="Picture 7" descr="A close-up of a documen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5DD0472D" w14:textId="77777777" w:rsidR="00375419" w:rsidRDefault="00375419" w:rsidP="00375419">
      <w:pPr>
        <w:rPr>
          <w:b/>
          <w:bCs/>
          <w:iCs/>
          <w:szCs w:val="22"/>
        </w:rPr>
      </w:pPr>
      <w:r>
        <w:rPr>
          <w:b/>
          <w:bCs/>
          <w:iCs/>
          <w:szCs w:val="22"/>
        </w:rPr>
        <w:br w:type="page"/>
      </w:r>
    </w:p>
    <w:p w14:paraId="1A47728D"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68CC2456" wp14:editId="5A714C48">
            <wp:extent cx="5937250" cy="7683500"/>
            <wp:effectExtent l="0" t="0" r="6350" b="0"/>
            <wp:docPr id="840843369" name="Picture 8"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3369" name="Picture 8" descr="A close-up of a documen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42023F99" w14:textId="77777777" w:rsidR="00375419" w:rsidRDefault="00375419" w:rsidP="00375419">
      <w:pPr>
        <w:rPr>
          <w:b/>
          <w:bCs/>
          <w:iCs/>
          <w:szCs w:val="22"/>
        </w:rPr>
      </w:pPr>
      <w:r>
        <w:rPr>
          <w:b/>
          <w:bCs/>
          <w:iCs/>
          <w:szCs w:val="22"/>
        </w:rPr>
        <w:br w:type="page"/>
      </w:r>
    </w:p>
    <w:p w14:paraId="6B4EA925"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2305C544" wp14:editId="7C977BB2">
            <wp:extent cx="5937250" cy="7683500"/>
            <wp:effectExtent l="0" t="0" r="6350" b="0"/>
            <wp:docPr id="1637671181" name="Picture 9"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1181" name="Picture 9" descr="A close-up of a documen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43BBE51B" w14:textId="77777777" w:rsidR="00375419" w:rsidRDefault="00375419" w:rsidP="00375419">
      <w:pPr>
        <w:rPr>
          <w:b/>
          <w:bCs/>
          <w:iCs/>
          <w:szCs w:val="22"/>
        </w:rPr>
      </w:pPr>
      <w:r>
        <w:rPr>
          <w:b/>
          <w:bCs/>
          <w:iCs/>
          <w:szCs w:val="22"/>
        </w:rPr>
        <w:br w:type="page"/>
      </w:r>
    </w:p>
    <w:p w14:paraId="1A510F9B"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166BA96B" wp14:editId="048BA722">
            <wp:extent cx="5937250" cy="7683500"/>
            <wp:effectExtent l="0" t="0" r="6350" b="0"/>
            <wp:docPr id="1242157063" name="Picture 10"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57063" name="Picture 10" descr="A close-up of a documen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2D07C22" w14:textId="77777777" w:rsidR="00375419" w:rsidRDefault="00375419" w:rsidP="00375419">
      <w:pPr>
        <w:rPr>
          <w:b/>
          <w:bCs/>
          <w:iCs/>
          <w:szCs w:val="22"/>
        </w:rPr>
      </w:pPr>
      <w:r>
        <w:rPr>
          <w:b/>
          <w:bCs/>
          <w:iCs/>
          <w:szCs w:val="22"/>
        </w:rPr>
        <w:br w:type="page"/>
      </w:r>
    </w:p>
    <w:p w14:paraId="0337017E"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67F84B65" wp14:editId="401F1C40">
            <wp:extent cx="5937250" cy="7683500"/>
            <wp:effectExtent l="0" t="0" r="6350" b="0"/>
            <wp:docPr id="128852998" name="Picture 1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2998" name="Picture 11" descr="A close-up of a documen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040E9C8" w14:textId="77777777" w:rsidR="00375419" w:rsidRDefault="00375419" w:rsidP="00375419">
      <w:pPr>
        <w:rPr>
          <w:b/>
          <w:bCs/>
          <w:iCs/>
          <w:szCs w:val="22"/>
        </w:rPr>
      </w:pPr>
      <w:r>
        <w:rPr>
          <w:b/>
          <w:bCs/>
          <w:iCs/>
          <w:szCs w:val="22"/>
        </w:rPr>
        <w:br w:type="page"/>
      </w:r>
    </w:p>
    <w:p w14:paraId="0555818B"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0627727D" wp14:editId="07E6E656">
            <wp:extent cx="5937250" cy="7683500"/>
            <wp:effectExtent l="0" t="0" r="6350" b="0"/>
            <wp:docPr id="205375461" name="Picture 1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461" name="Picture 12" descr="A close-up of a documen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C575A7C" w14:textId="77777777" w:rsidR="00375419" w:rsidRDefault="00375419" w:rsidP="00375419">
      <w:pPr>
        <w:rPr>
          <w:b/>
          <w:bCs/>
          <w:iCs/>
          <w:szCs w:val="22"/>
        </w:rPr>
      </w:pPr>
      <w:r>
        <w:rPr>
          <w:b/>
          <w:bCs/>
          <w:iCs/>
          <w:szCs w:val="22"/>
        </w:rPr>
        <w:br w:type="page"/>
      </w:r>
    </w:p>
    <w:p w14:paraId="7E37083B"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24B0EFE0" wp14:editId="318CF6DA">
            <wp:extent cx="5937250" cy="7683500"/>
            <wp:effectExtent l="0" t="0" r="6350" b="0"/>
            <wp:docPr id="684352043" name="Picture 13"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2043" name="Picture 13" descr="A close-up of a pap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2043C0B0" w14:textId="77777777" w:rsidR="00375419" w:rsidRDefault="00375419" w:rsidP="00375419">
      <w:pPr>
        <w:rPr>
          <w:b/>
          <w:bCs/>
          <w:iCs/>
          <w:szCs w:val="22"/>
        </w:rPr>
      </w:pPr>
      <w:r>
        <w:rPr>
          <w:b/>
          <w:bCs/>
          <w:iCs/>
          <w:szCs w:val="22"/>
        </w:rPr>
        <w:br w:type="page"/>
      </w:r>
    </w:p>
    <w:p w14:paraId="6243E026"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1E581F7C" wp14:editId="1E5B59B3">
            <wp:extent cx="5937250" cy="7683500"/>
            <wp:effectExtent l="0" t="0" r="6350" b="0"/>
            <wp:docPr id="448171464" name="Picture 1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71464" name="Picture 14" descr="A close-up of a documen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60FB0531" w14:textId="77777777" w:rsidR="00375419" w:rsidRDefault="00375419" w:rsidP="00375419">
      <w:pPr>
        <w:rPr>
          <w:b/>
          <w:bCs/>
          <w:iCs/>
          <w:szCs w:val="22"/>
        </w:rPr>
      </w:pPr>
      <w:r>
        <w:rPr>
          <w:b/>
          <w:bCs/>
          <w:iCs/>
          <w:szCs w:val="22"/>
        </w:rPr>
        <w:br w:type="page"/>
      </w:r>
    </w:p>
    <w:p w14:paraId="19031E84"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1E219B44" wp14:editId="6AA38612">
            <wp:extent cx="5937250" cy="7683500"/>
            <wp:effectExtent l="0" t="0" r="6350" b="0"/>
            <wp:docPr id="1414431949" name="Picture 1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31949" name="Picture 15" descr="A close-up of a documen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27B66F24" w14:textId="77777777" w:rsidR="00375419" w:rsidRDefault="00375419" w:rsidP="00375419">
      <w:pPr>
        <w:rPr>
          <w:b/>
          <w:bCs/>
          <w:iCs/>
          <w:szCs w:val="22"/>
        </w:rPr>
      </w:pPr>
      <w:r>
        <w:rPr>
          <w:b/>
          <w:bCs/>
          <w:iCs/>
          <w:szCs w:val="22"/>
        </w:rPr>
        <w:br w:type="page"/>
      </w:r>
    </w:p>
    <w:p w14:paraId="1CD292F8"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788F1508" wp14:editId="7EE9CE7D">
            <wp:extent cx="5937250" cy="7683500"/>
            <wp:effectExtent l="0" t="0" r="6350" b="0"/>
            <wp:docPr id="56473223" name="Picture 1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223" name="Picture 16" descr="A close-up of a documen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555CF43B" w14:textId="77777777" w:rsidR="00375419" w:rsidRDefault="00375419" w:rsidP="00375419">
      <w:pPr>
        <w:rPr>
          <w:b/>
          <w:bCs/>
          <w:iCs/>
          <w:szCs w:val="22"/>
        </w:rPr>
      </w:pPr>
      <w:r>
        <w:rPr>
          <w:b/>
          <w:bCs/>
          <w:iCs/>
          <w:szCs w:val="22"/>
        </w:rPr>
        <w:br w:type="page"/>
      </w:r>
    </w:p>
    <w:p w14:paraId="6A1267DA"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7D9BEAD5" wp14:editId="4F11F4D1">
            <wp:extent cx="5937250" cy="7683500"/>
            <wp:effectExtent l="0" t="0" r="6350" b="0"/>
            <wp:docPr id="1076569840" name="Picture 1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69840" name="Picture 17" descr="A close-up of a documen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5F271007" w14:textId="77777777" w:rsidR="00375419" w:rsidRDefault="00375419" w:rsidP="00375419">
      <w:pPr>
        <w:rPr>
          <w:b/>
          <w:bCs/>
          <w:iCs/>
          <w:szCs w:val="22"/>
        </w:rPr>
      </w:pPr>
      <w:r>
        <w:rPr>
          <w:b/>
          <w:bCs/>
          <w:iCs/>
          <w:szCs w:val="22"/>
        </w:rPr>
        <w:br w:type="page"/>
      </w:r>
    </w:p>
    <w:p w14:paraId="789EC3B7"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7783134A" wp14:editId="17F93925">
            <wp:extent cx="5937250" cy="7683500"/>
            <wp:effectExtent l="0" t="0" r="6350" b="0"/>
            <wp:docPr id="1914330046" name="Picture 18"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0046" name="Picture 18" descr="A close-up of a documen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DC74840" w14:textId="77777777" w:rsidR="00375419" w:rsidRDefault="00375419" w:rsidP="00375419">
      <w:pPr>
        <w:rPr>
          <w:b/>
          <w:bCs/>
          <w:iCs/>
          <w:szCs w:val="22"/>
        </w:rPr>
      </w:pPr>
      <w:r>
        <w:rPr>
          <w:b/>
          <w:bCs/>
          <w:iCs/>
          <w:szCs w:val="22"/>
        </w:rPr>
        <w:br w:type="page"/>
      </w:r>
    </w:p>
    <w:p w14:paraId="612BBA5B"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4AE129B5" wp14:editId="74FC8EA5">
            <wp:extent cx="5937250" cy="7683500"/>
            <wp:effectExtent l="0" t="0" r="6350" b="0"/>
            <wp:docPr id="1266188862" name="Picture 19"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8862" name="Picture 19" descr="A close-up of a documen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65991FAE" w14:textId="77777777" w:rsidR="00375419" w:rsidRDefault="00375419" w:rsidP="00375419">
      <w:pPr>
        <w:rPr>
          <w:b/>
          <w:bCs/>
          <w:iCs/>
          <w:szCs w:val="22"/>
        </w:rPr>
      </w:pPr>
      <w:r>
        <w:rPr>
          <w:b/>
          <w:bCs/>
          <w:iCs/>
          <w:szCs w:val="22"/>
        </w:rPr>
        <w:br w:type="page"/>
      </w:r>
    </w:p>
    <w:p w14:paraId="3E614242" w14:textId="77777777" w:rsidR="00375419" w:rsidRDefault="00375419" w:rsidP="00375419">
      <w:pPr>
        <w:spacing w:before="120"/>
        <w:jc w:val="center"/>
        <w:rPr>
          <w:b/>
          <w:bCs/>
          <w:iCs/>
          <w:szCs w:val="22"/>
        </w:rPr>
      </w:pPr>
      <w:r>
        <w:rPr>
          <w:b/>
          <w:bCs/>
          <w:iCs/>
          <w:noProof/>
          <w:szCs w:val="22"/>
        </w:rPr>
        <w:lastRenderedPageBreak/>
        <w:drawing>
          <wp:inline distT="0" distB="0" distL="0" distR="0" wp14:anchorId="03B04A46" wp14:editId="55FD6445">
            <wp:extent cx="5937250" cy="7683500"/>
            <wp:effectExtent l="0" t="0" r="6350" b="0"/>
            <wp:docPr id="149688602" name="Picture 20"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8602" name="Picture 20" descr="A document with text on it&#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1C1720E8" w14:textId="1E97C239" w:rsidR="00D9419B" w:rsidRPr="0050385C" w:rsidRDefault="00D9419B" w:rsidP="00423637">
      <w:pPr>
        <w:spacing w:before="120"/>
        <w:jc w:val="center"/>
      </w:pPr>
    </w:p>
    <w:sectPr w:rsidR="00D9419B" w:rsidRPr="0050385C" w:rsidSect="00F84F2A">
      <w:footerReference w:type="default" r:id="rId34"/>
      <w:footerReference w:type="first" r:id="rId35"/>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22550" w14:textId="77777777" w:rsidR="00684CEE" w:rsidRDefault="00684CEE">
      <w:r>
        <w:separator/>
      </w:r>
    </w:p>
  </w:endnote>
  <w:endnote w:type="continuationSeparator" w:id="0">
    <w:p w14:paraId="72258938" w14:textId="77777777" w:rsidR="00684CEE" w:rsidRDefault="00684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30C37" w14:textId="0427A3FC" w:rsidR="006E5370" w:rsidRDefault="006E5370" w:rsidP="006E5370">
    <w:pPr>
      <w:pStyle w:val="Footer"/>
      <w:jc w:val="right"/>
      <w:rPr>
        <w:sz w:val="20"/>
        <w:szCs w:val="20"/>
      </w:rPr>
    </w:pPr>
    <w:r w:rsidRPr="006E5370">
      <w:rPr>
        <w:sz w:val="20"/>
        <w:szCs w:val="20"/>
      </w:rPr>
      <w:t xml:space="preserve"> </w:t>
    </w:r>
  </w:p>
  <w:sdt>
    <w:sdtPr>
      <w:rPr>
        <w:sz w:val="20"/>
        <w:szCs w:val="20"/>
      </w:rPr>
      <w:id w:val="1852604913"/>
      <w:docPartObj>
        <w:docPartGallery w:val="Page Numbers (Bottom of Page)"/>
        <w:docPartUnique/>
      </w:docPartObj>
    </w:sdtPr>
    <w:sdtEndPr>
      <w:rPr>
        <w:noProof/>
      </w:rPr>
    </w:sdtEndPr>
    <w:sdtContent>
      <w:p w14:paraId="2E8C3B77" w14:textId="2E9225DB" w:rsidR="006E5370" w:rsidRPr="008506D8" w:rsidRDefault="006E5370" w:rsidP="006E5370">
        <w:pPr>
          <w:pStyle w:val="Footer"/>
          <w:jc w:val="right"/>
          <w:rPr>
            <w:noProof/>
            <w:sz w:val="20"/>
            <w:szCs w:val="20"/>
          </w:rPr>
        </w:pPr>
        <w:r w:rsidRPr="008506D8">
          <w:rPr>
            <w:sz w:val="20"/>
            <w:szCs w:val="20"/>
          </w:rPr>
          <w:fldChar w:fldCharType="begin"/>
        </w:r>
        <w:r w:rsidRPr="0041607E">
          <w:rPr>
            <w:sz w:val="20"/>
            <w:szCs w:val="20"/>
          </w:rPr>
          <w:instrText xml:space="preserve"> PAGE   \* MERGEFORMAT </w:instrText>
        </w:r>
        <w:r w:rsidRPr="008506D8">
          <w:rPr>
            <w:sz w:val="20"/>
            <w:szCs w:val="20"/>
          </w:rPr>
          <w:fldChar w:fldCharType="separate"/>
        </w:r>
        <w:r>
          <w:rPr>
            <w:sz w:val="20"/>
            <w:szCs w:val="20"/>
          </w:rPr>
          <w:t>1</w:t>
        </w:r>
        <w:r w:rsidRPr="008506D8">
          <w:rPr>
            <w:noProof/>
            <w:sz w:val="20"/>
            <w:szCs w:val="20"/>
          </w:rPr>
          <w:fldChar w:fldCharType="end"/>
        </w:r>
      </w:p>
      <w:p w14:paraId="54D2233D" w14:textId="172FD5BF" w:rsidR="006E5370" w:rsidRDefault="006E5370" w:rsidP="006E5370">
        <w:pPr>
          <w:pStyle w:val="Footer"/>
          <w:rPr>
            <w:noProof/>
            <w:sz w:val="20"/>
            <w:szCs w:val="20"/>
            <w:lang w:val="en-US"/>
          </w:rPr>
        </w:pPr>
        <w:r w:rsidRPr="008506D8">
          <w:rPr>
            <w:noProof/>
            <w:sz w:val="20"/>
            <w:szCs w:val="20"/>
            <w:lang w:val="en-US"/>
          </w:rPr>
          <w:t xml:space="preserve">Microsoft and </w:t>
        </w:r>
        <w:r w:rsidR="006300FC" w:rsidRPr="00D0093E">
          <w:rPr>
            <w:sz w:val="20"/>
            <w:szCs w:val="20"/>
          </w:rPr>
          <w:t>David Gardiner and Associates, LLC</w:t>
        </w:r>
        <w:r w:rsidR="006300FC" w:rsidRPr="008506D8">
          <w:rPr>
            <w:noProof/>
            <w:sz w:val="20"/>
            <w:szCs w:val="20"/>
            <w:lang w:val="en-US"/>
          </w:rPr>
          <w:t xml:space="preserve"> </w:t>
        </w:r>
        <w:r w:rsidR="00D0093E">
          <w:rPr>
            <w:noProof/>
            <w:sz w:val="20"/>
            <w:szCs w:val="20"/>
            <w:lang w:val="en-US"/>
          </w:rPr>
          <w:tab/>
        </w:r>
        <w:r w:rsidR="00D0093E">
          <w:rPr>
            <w:noProof/>
            <w:sz w:val="20"/>
            <w:szCs w:val="20"/>
            <w:lang w:val="en-US"/>
          </w:rPr>
          <w:tab/>
        </w:r>
        <w:r w:rsidRPr="008506D8">
          <w:rPr>
            <w:noProof/>
            <w:sz w:val="20"/>
            <w:szCs w:val="20"/>
            <w:lang w:val="en-US"/>
          </w:rPr>
          <w:t>Confidential</w:t>
        </w:r>
      </w:p>
      <w:p w14:paraId="1C9EC14A" w14:textId="11C79A54" w:rsidR="006E5370" w:rsidRPr="008506D8" w:rsidRDefault="006E5370" w:rsidP="006E5370">
        <w:pPr>
          <w:pStyle w:val="Footer"/>
          <w:rPr>
            <w:sz w:val="20"/>
            <w:szCs w:val="20"/>
          </w:rPr>
        </w:pPr>
        <w:r>
          <w:rPr>
            <w:noProof/>
            <w:sz w:val="16"/>
            <w:szCs w:val="16"/>
            <w:lang w:val="en-US"/>
          </w:rPr>
          <w:t>C</w:t>
        </w:r>
        <w:r w:rsidR="000778C5">
          <w:rPr>
            <w:noProof/>
            <w:sz w:val="16"/>
            <w:szCs w:val="16"/>
            <w:lang w:val="en-US"/>
          </w:rPr>
          <w:t>loud Infrastructure</w:t>
        </w:r>
        <w:r w:rsidR="00AD1FD4">
          <w:rPr>
            <w:noProof/>
            <w:sz w:val="16"/>
            <w:szCs w:val="16"/>
            <w:lang w:val="en-US"/>
          </w:rPr>
          <w:t xml:space="preserve"> SOW</w:t>
        </w:r>
        <w:r>
          <w:rPr>
            <w:noProof/>
            <w:sz w:val="16"/>
            <w:szCs w:val="16"/>
            <w:lang w:val="en-US"/>
          </w:rPr>
          <w:t xml:space="preserve"> Template (</w:t>
        </w:r>
        <w:r w:rsidR="00F55F9F">
          <w:rPr>
            <w:noProof/>
            <w:sz w:val="16"/>
            <w:szCs w:val="16"/>
            <w:lang w:val="en-US"/>
          </w:rPr>
          <w:t>CELA approved</w:t>
        </w:r>
        <w:r w:rsidR="00492B9C">
          <w:rPr>
            <w:noProof/>
            <w:sz w:val="16"/>
            <w:szCs w:val="16"/>
            <w:lang w:val="en-US"/>
          </w:rPr>
          <w:t xml:space="preserve"> Mar. 1, 2022</w:t>
        </w:r>
        <w:r>
          <w:rPr>
            <w:noProof/>
            <w:sz w:val="16"/>
            <w:szCs w:val="16"/>
            <w:lang w:val="en-US"/>
          </w:rPr>
          <w:t>)</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992792894"/>
      <w:docPartObj>
        <w:docPartGallery w:val="Page Numbers (Bottom of Page)"/>
        <w:docPartUnique/>
      </w:docPartObj>
    </w:sdtPr>
    <w:sdtEndPr>
      <w:rPr>
        <w:noProof/>
      </w:rPr>
    </w:sdtEndPr>
    <w:sdtContent>
      <w:p w14:paraId="2F80C151" w14:textId="77777777" w:rsidR="00582820" w:rsidRPr="008506D8" w:rsidRDefault="00582820">
        <w:pPr>
          <w:pStyle w:val="Footer"/>
          <w:jc w:val="right"/>
          <w:rPr>
            <w:noProof/>
            <w:sz w:val="20"/>
            <w:szCs w:val="20"/>
          </w:rPr>
        </w:pPr>
        <w:r w:rsidRPr="008506D8">
          <w:rPr>
            <w:sz w:val="20"/>
            <w:szCs w:val="20"/>
          </w:rPr>
          <w:fldChar w:fldCharType="begin"/>
        </w:r>
        <w:r w:rsidRPr="005239B1">
          <w:rPr>
            <w:sz w:val="20"/>
            <w:szCs w:val="20"/>
          </w:rPr>
          <w:instrText xml:space="preserve"> PAGE   \* MERGEFORMAT </w:instrText>
        </w:r>
        <w:r w:rsidRPr="008506D8">
          <w:rPr>
            <w:sz w:val="20"/>
            <w:szCs w:val="20"/>
          </w:rPr>
          <w:fldChar w:fldCharType="separate"/>
        </w:r>
        <w:r w:rsidRPr="005239B1">
          <w:rPr>
            <w:noProof/>
            <w:sz w:val="20"/>
            <w:szCs w:val="20"/>
          </w:rPr>
          <w:t>2</w:t>
        </w:r>
        <w:r w:rsidRPr="008506D8">
          <w:rPr>
            <w:noProof/>
            <w:sz w:val="20"/>
            <w:szCs w:val="20"/>
          </w:rPr>
          <w:fldChar w:fldCharType="end"/>
        </w:r>
      </w:p>
      <w:p w14:paraId="3EF832CC" w14:textId="49C6B27E" w:rsidR="008506D8" w:rsidRDefault="008506D8" w:rsidP="00582820">
        <w:pPr>
          <w:pStyle w:val="Footer"/>
          <w:rPr>
            <w:noProof/>
            <w:sz w:val="20"/>
            <w:szCs w:val="20"/>
            <w:lang w:val="en-US"/>
          </w:rPr>
        </w:pPr>
        <w:r w:rsidRPr="008506D8">
          <w:rPr>
            <w:noProof/>
            <w:sz w:val="20"/>
            <w:szCs w:val="20"/>
            <w:lang w:val="en-US"/>
          </w:rPr>
          <w:t xml:space="preserve">Microsoft and </w:t>
        </w:r>
        <w:r w:rsidR="009031C8" w:rsidRPr="00D0093E">
          <w:rPr>
            <w:sz w:val="20"/>
            <w:szCs w:val="20"/>
          </w:rPr>
          <w:t>D</w:t>
        </w:r>
        <w:r w:rsidR="006300FC" w:rsidRPr="00D0093E">
          <w:rPr>
            <w:sz w:val="20"/>
            <w:szCs w:val="20"/>
          </w:rPr>
          <w:t>avid Gardiner and Associates, LLC</w:t>
        </w:r>
        <w:r w:rsidR="006C0AA2" w:rsidRPr="008506D8">
          <w:rPr>
            <w:noProof/>
            <w:sz w:val="20"/>
            <w:szCs w:val="20"/>
            <w:lang w:val="en-US"/>
          </w:rPr>
          <w:t xml:space="preserve"> </w:t>
        </w:r>
        <w:r w:rsidR="00D0093E">
          <w:rPr>
            <w:noProof/>
            <w:sz w:val="20"/>
            <w:szCs w:val="20"/>
            <w:lang w:val="en-US"/>
          </w:rPr>
          <w:tab/>
        </w:r>
        <w:r w:rsidR="00D0093E">
          <w:rPr>
            <w:noProof/>
            <w:sz w:val="20"/>
            <w:szCs w:val="20"/>
            <w:lang w:val="en-US"/>
          </w:rPr>
          <w:tab/>
        </w:r>
        <w:r w:rsidRPr="008506D8">
          <w:rPr>
            <w:noProof/>
            <w:sz w:val="20"/>
            <w:szCs w:val="20"/>
            <w:lang w:val="en-US"/>
          </w:rPr>
          <w:t>Confidential</w:t>
        </w:r>
      </w:p>
      <w:p w14:paraId="3832D234" w14:textId="45E9180E" w:rsidR="00582820" w:rsidRPr="008506D8" w:rsidRDefault="00736135" w:rsidP="008506D8">
        <w:pPr>
          <w:pStyle w:val="Footer"/>
          <w:rPr>
            <w:sz w:val="20"/>
            <w:szCs w:val="20"/>
          </w:rPr>
        </w:pPr>
        <w:r>
          <w:rPr>
            <w:noProof/>
            <w:sz w:val="16"/>
            <w:szCs w:val="16"/>
            <w:lang w:val="en-US"/>
          </w:rPr>
          <w:t xml:space="preserve">Cloud Infrastructure </w:t>
        </w:r>
        <w:r w:rsidR="008506D8">
          <w:rPr>
            <w:noProof/>
            <w:sz w:val="16"/>
            <w:szCs w:val="16"/>
            <w:lang w:val="en-US"/>
          </w:rPr>
          <w:t>SOW Template (</w:t>
        </w:r>
        <w:r w:rsidR="005359C6">
          <w:rPr>
            <w:noProof/>
            <w:sz w:val="16"/>
            <w:szCs w:val="16"/>
            <w:lang w:val="en-US"/>
          </w:rPr>
          <w:t>CELA-approved</w:t>
        </w:r>
        <w:r w:rsidR="00533A57">
          <w:rPr>
            <w:noProof/>
            <w:sz w:val="16"/>
            <w:szCs w:val="16"/>
            <w:lang w:val="en-US"/>
          </w:rPr>
          <w:t xml:space="preserve"> Mar. 1, 2022</w:t>
        </w:r>
        <w:r w:rsidR="008506D8">
          <w:rPr>
            <w:noProof/>
            <w:sz w:val="16"/>
            <w:szCs w:val="16"/>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AD8028" w14:textId="77777777" w:rsidR="00684CEE" w:rsidRDefault="00684CEE">
      <w:r>
        <w:separator/>
      </w:r>
    </w:p>
  </w:footnote>
  <w:footnote w:type="continuationSeparator" w:id="0">
    <w:p w14:paraId="0E83DFCB" w14:textId="77777777" w:rsidR="00684CEE" w:rsidRDefault="00684C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E133C"/>
    <w:multiLevelType w:val="multilevel"/>
    <w:tmpl w:val="57B65D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86534BE"/>
    <w:multiLevelType w:val="multilevel"/>
    <w:tmpl w:val="7C58DFD2"/>
    <w:lvl w:ilvl="0">
      <w:start w:val="1"/>
      <w:numFmt w:val="lowerRoman"/>
      <w:lvlText w:val="%1."/>
      <w:lvlJc w:val="righ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D7F7B"/>
    <w:multiLevelType w:val="hybridMultilevel"/>
    <w:tmpl w:val="EEC817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5C63E5"/>
    <w:multiLevelType w:val="hybridMultilevel"/>
    <w:tmpl w:val="EDE04F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3804ED"/>
    <w:multiLevelType w:val="multilevel"/>
    <w:tmpl w:val="3B103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F3CC9"/>
    <w:multiLevelType w:val="hybridMultilevel"/>
    <w:tmpl w:val="34F61B7E"/>
    <w:lvl w:ilvl="0" w:tplc="0A3AC2F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E91AF4"/>
    <w:multiLevelType w:val="hybridMultilevel"/>
    <w:tmpl w:val="51B4B920"/>
    <w:lvl w:ilvl="0" w:tplc="B6D22918">
      <w:start w:val="1"/>
      <w:numFmt w:val="lowerLetter"/>
      <w:lvlText w:val="(%1)"/>
      <w:lvlJc w:val="left"/>
      <w:pPr>
        <w:ind w:left="720" w:hanging="360"/>
      </w:pPr>
      <w:rPr>
        <w:rFonts w:asciiTheme="minorHAnsi" w:eastAsia="Times New Roman" w:hAnsiTheme="minorHAnsi" w:cstheme="minorHAnsi"/>
        <w:b/>
        <w:bC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37F68DB"/>
    <w:multiLevelType w:val="multilevel"/>
    <w:tmpl w:val="D9C024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34364620"/>
    <w:multiLevelType w:val="hybridMultilevel"/>
    <w:tmpl w:val="DB42F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BF01CB"/>
    <w:multiLevelType w:val="hybridMultilevel"/>
    <w:tmpl w:val="9E0E1ECC"/>
    <w:lvl w:ilvl="0" w:tplc="AEE04E5C">
      <w:start w:val="1"/>
      <w:numFmt w:val="decimal"/>
      <w:lvlText w:val="%1."/>
      <w:lvlJc w:val="left"/>
      <w:pPr>
        <w:ind w:left="720" w:hanging="72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BCA681C"/>
    <w:multiLevelType w:val="hybridMultilevel"/>
    <w:tmpl w:val="7F7C5E56"/>
    <w:lvl w:ilvl="0" w:tplc="FFFFFFFF">
      <w:start w:val="1"/>
      <w:numFmt w:val="decimal"/>
      <w:lvlText w:val="%1."/>
      <w:lvlJc w:val="left"/>
      <w:pPr>
        <w:ind w:left="720" w:hanging="720"/>
      </w:pPr>
      <w:rPr>
        <w:rFonts w:hint="default"/>
        <w:b/>
      </w:rPr>
    </w:lvl>
    <w:lvl w:ilvl="1" w:tplc="04090001">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C914867"/>
    <w:multiLevelType w:val="hybridMultilevel"/>
    <w:tmpl w:val="1252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372F39"/>
    <w:multiLevelType w:val="hybridMultilevel"/>
    <w:tmpl w:val="95C08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55006C"/>
    <w:multiLevelType w:val="hybridMultilevel"/>
    <w:tmpl w:val="8056F1D2"/>
    <w:lvl w:ilvl="0" w:tplc="CE74DB3E">
      <w:start w:val="1"/>
      <w:numFmt w:val="lowerLetter"/>
      <w:lvlText w:val="(%1)"/>
      <w:lvlJc w:val="left"/>
      <w:pPr>
        <w:ind w:left="360" w:hanging="360"/>
      </w:pPr>
      <w:rPr>
        <w:rFonts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5883AA8"/>
    <w:multiLevelType w:val="multilevel"/>
    <w:tmpl w:val="3064B7C2"/>
    <w:lvl w:ilvl="0">
      <w:start w:val="1"/>
      <w:numFmt w:val="lowerRoman"/>
      <w:lvlText w:val="%1."/>
      <w:lvlJc w:val="righ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1B4258"/>
    <w:multiLevelType w:val="multilevel"/>
    <w:tmpl w:val="74463D72"/>
    <w:lvl w:ilvl="0">
      <w:start w:val="1"/>
      <w:numFmt w:val="decimal"/>
      <w:lvlText w:val="SECTION %1"/>
      <w:lvlJc w:val="left"/>
      <w:pPr>
        <w:tabs>
          <w:tab w:val="num" w:pos="1440"/>
        </w:tabs>
        <w:ind w:left="1440" w:hanging="1440"/>
      </w:pPr>
      <w:rPr>
        <w:rFonts w:ascii="Calibri" w:hAnsi="Calibri" w:cs="Times New Roman" w:hint="default"/>
        <w:b/>
        <w:i w:val="0"/>
        <w:sz w:val="22"/>
        <w:szCs w:val="22"/>
      </w:rPr>
    </w:lvl>
    <w:lvl w:ilvl="1">
      <w:start w:val="1"/>
      <w:numFmt w:val="lowerLetter"/>
      <w:lvlText w:val="(%2)"/>
      <w:lvlJc w:val="left"/>
      <w:pPr>
        <w:tabs>
          <w:tab w:val="num" w:pos="504"/>
        </w:tabs>
        <w:ind w:left="504" w:hanging="504"/>
      </w:pPr>
      <w:rPr>
        <w:rFonts w:ascii="Calibri" w:hAnsi="Calibri" w:cs="Times New Roman" w:hint="default"/>
        <w:b/>
        <w:i w:val="0"/>
        <w:sz w:val="22"/>
        <w:szCs w:val="22"/>
      </w:rPr>
    </w:lvl>
    <w:lvl w:ilvl="2">
      <w:start w:val="1"/>
      <w:numFmt w:val="decimal"/>
      <w:lvlText w:val="(%3)"/>
      <w:lvlJc w:val="left"/>
      <w:pPr>
        <w:tabs>
          <w:tab w:val="num" w:pos="1008"/>
        </w:tabs>
        <w:ind w:left="1008" w:hanging="504"/>
      </w:pPr>
      <w:rPr>
        <w:rFonts w:ascii="Calibri" w:hAnsi="Calibri" w:cs="Times New Roman" w:hint="default"/>
        <w:b w:val="0"/>
        <w:i w:val="0"/>
        <w:sz w:val="20"/>
      </w:rPr>
    </w:lvl>
    <w:lvl w:ilvl="3">
      <w:start w:val="1"/>
      <w:numFmt w:val="lowerRoman"/>
      <w:lvlText w:val="(%4)"/>
      <w:lvlJc w:val="left"/>
      <w:pPr>
        <w:tabs>
          <w:tab w:val="num" w:pos="1512"/>
        </w:tabs>
        <w:ind w:left="1512" w:hanging="504"/>
      </w:pPr>
      <w:rPr>
        <w:rFonts w:cs="Times New Roman" w:hint="eastAsia"/>
        <w:b w:val="0"/>
        <w:i w:val="0"/>
        <w:color w:val="auto"/>
        <w:sz w:val="20"/>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cs="Times New Roman" w:hint="eastAsia"/>
      </w:rPr>
    </w:lvl>
    <w:lvl w:ilvl="6">
      <w:start w:val="1"/>
      <w:numFmt w:val="decimal"/>
      <w:lvlText w:val="%7."/>
      <w:lvlJc w:val="left"/>
      <w:pPr>
        <w:ind w:left="2520" w:hanging="360"/>
      </w:pPr>
      <w:rPr>
        <w:rFonts w:cs="Times New Roman" w:hint="eastAsia"/>
      </w:rPr>
    </w:lvl>
    <w:lvl w:ilvl="7">
      <w:start w:val="1"/>
      <w:numFmt w:val="lowerLetter"/>
      <w:lvlText w:val="%8."/>
      <w:lvlJc w:val="left"/>
      <w:pPr>
        <w:ind w:left="2880" w:hanging="360"/>
      </w:pPr>
      <w:rPr>
        <w:rFonts w:cs="Times New Roman" w:hint="eastAsia"/>
      </w:rPr>
    </w:lvl>
    <w:lvl w:ilvl="8">
      <w:start w:val="1"/>
      <w:numFmt w:val="lowerRoman"/>
      <w:lvlText w:val="%9."/>
      <w:lvlJc w:val="left"/>
      <w:pPr>
        <w:ind w:left="3240" w:hanging="360"/>
      </w:pPr>
      <w:rPr>
        <w:rFonts w:cs="Times New Roman" w:hint="eastAsia"/>
      </w:rPr>
    </w:lvl>
  </w:abstractNum>
  <w:abstractNum w:abstractNumId="16" w15:restartNumberingAfterBreak="0">
    <w:nsid w:val="48262B45"/>
    <w:multiLevelType w:val="hybridMultilevel"/>
    <w:tmpl w:val="61E87640"/>
    <w:lvl w:ilvl="0" w:tplc="044A063E">
      <w:start w:val="1"/>
      <w:numFmt w:val="lowerLetter"/>
      <w:lvlText w:val="(%1)"/>
      <w:lvlJc w:val="left"/>
      <w:pPr>
        <w:ind w:left="864" w:hanging="360"/>
      </w:pPr>
      <w:rPr>
        <w:rFonts w:hint="default"/>
        <w:b/>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7" w15:restartNumberingAfterBreak="0">
    <w:nsid w:val="491E3D3A"/>
    <w:multiLevelType w:val="hybridMultilevel"/>
    <w:tmpl w:val="41DAA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0E4D86"/>
    <w:multiLevelType w:val="hybridMultilevel"/>
    <w:tmpl w:val="B07E7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C86154"/>
    <w:multiLevelType w:val="multilevel"/>
    <w:tmpl w:val="39C81F5E"/>
    <w:lvl w:ilvl="0">
      <w:start w:val="1"/>
      <w:numFmt w:val="decimal"/>
      <w:lvlText w:val="SECTION %1"/>
      <w:lvlJc w:val="left"/>
      <w:pPr>
        <w:ind w:left="720" w:hanging="720"/>
      </w:pPr>
      <w:rPr>
        <w:rFonts w:ascii="Calibri" w:hAnsi="Calibri" w:hint="default"/>
        <w:b/>
        <w:i w:val="0"/>
        <w:sz w:val="22"/>
      </w:rPr>
    </w:lvl>
    <w:lvl w:ilvl="1">
      <w:start w:val="1"/>
      <w:numFmt w:val="lowerLetter"/>
      <w:lvlText w:val="(%2)"/>
      <w:lvlJc w:val="left"/>
      <w:pPr>
        <w:ind w:left="720" w:hanging="720"/>
      </w:pPr>
      <w:rPr>
        <w:rFonts w:ascii="Calibri" w:hAnsi="Calibri" w:hint="default"/>
        <w:b/>
        <w:i w:val="0"/>
        <w:sz w:val="22"/>
      </w:rPr>
    </w:lvl>
    <w:lvl w:ilvl="2">
      <w:start w:val="1"/>
      <w:numFmt w:val="decimal"/>
      <w:lvlText w:val="(%3)"/>
      <w:lvlJc w:val="left"/>
      <w:pPr>
        <w:ind w:left="1440" w:hanging="720"/>
      </w:pPr>
      <w:rPr>
        <w:rFonts w:ascii="Calibri" w:hAnsi="Calibri" w:hint="default"/>
        <w:b w:val="0"/>
        <w:i w:val="0"/>
        <w:sz w:val="22"/>
      </w:rPr>
    </w:lvl>
    <w:lvl w:ilvl="3">
      <w:start w:val="1"/>
      <w:numFmt w:val="lowerRoman"/>
      <w:lvlText w:val="(%4)"/>
      <w:lvlJc w:val="left"/>
      <w:pPr>
        <w:ind w:left="1440" w:hanging="360"/>
      </w:pPr>
      <w:rPr>
        <w:rFonts w:hint="default"/>
        <w:b w:val="0"/>
        <w:i w:val="0"/>
        <w:color w:val="auto"/>
        <w:sz w:val="22"/>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3727358"/>
    <w:multiLevelType w:val="hybridMultilevel"/>
    <w:tmpl w:val="AEFEE0BE"/>
    <w:lvl w:ilvl="0" w:tplc="04090001">
      <w:start w:val="1"/>
      <w:numFmt w:val="bullet"/>
      <w:lvlText w:val=""/>
      <w:lvlJc w:val="left"/>
      <w:pPr>
        <w:ind w:left="8280" w:hanging="360"/>
      </w:pPr>
      <w:rPr>
        <w:rFonts w:ascii="Symbol" w:hAnsi="Symbol" w:hint="default"/>
      </w:rPr>
    </w:lvl>
    <w:lvl w:ilvl="1" w:tplc="04090003" w:tentative="1">
      <w:start w:val="1"/>
      <w:numFmt w:val="bullet"/>
      <w:lvlText w:val="o"/>
      <w:lvlJc w:val="left"/>
      <w:pPr>
        <w:ind w:left="9000" w:hanging="360"/>
      </w:pPr>
      <w:rPr>
        <w:rFonts w:ascii="Courier New" w:hAnsi="Courier New" w:cs="Courier New" w:hint="default"/>
      </w:rPr>
    </w:lvl>
    <w:lvl w:ilvl="2" w:tplc="04090005" w:tentative="1">
      <w:start w:val="1"/>
      <w:numFmt w:val="bullet"/>
      <w:lvlText w:val=""/>
      <w:lvlJc w:val="left"/>
      <w:pPr>
        <w:ind w:left="9720" w:hanging="360"/>
      </w:pPr>
      <w:rPr>
        <w:rFonts w:ascii="Wingdings" w:hAnsi="Wingdings" w:hint="default"/>
      </w:rPr>
    </w:lvl>
    <w:lvl w:ilvl="3" w:tplc="04090001" w:tentative="1">
      <w:start w:val="1"/>
      <w:numFmt w:val="bullet"/>
      <w:lvlText w:val=""/>
      <w:lvlJc w:val="left"/>
      <w:pPr>
        <w:ind w:left="10440" w:hanging="360"/>
      </w:pPr>
      <w:rPr>
        <w:rFonts w:ascii="Symbol" w:hAnsi="Symbol" w:hint="default"/>
      </w:rPr>
    </w:lvl>
    <w:lvl w:ilvl="4" w:tplc="04090003" w:tentative="1">
      <w:start w:val="1"/>
      <w:numFmt w:val="bullet"/>
      <w:lvlText w:val="o"/>
      <w:lvlJc w:val="left"/>
      <w:pPr>
        <w:ind w:left="11160" w:hanging="360"/>
      </w:pPr>
      <w:rPr>
        <w:rFonts w:ascii="Courier New" w:hAnsi="Courier New" w:cs="Courier New" w:hint="default"/>
      </w:rPr>
    </w:lvl>
    <w:lvl w:ilvl="5" w:tplc="04090005" w:tentative="1">
      <w:start w:val="1"/>
      <w:numFmt w:val="bullet"/>
      <w:lvlText w:val=""/>
      <w:lvlJc w:val="left"/>
      <w:pPr>
        <w:ind w:left="11880" w:hanging="360"/>
      </w:pPr>
      <w:rPr>
        <w:rFonts w:ascii="Wingdings" w:hAnsi="Wingdings" w:hint="default"/>
      </w:rPr>
    </w:lvl>
    <w:lvl w:ilvl="6" w:tplc="04090001" w:tentative="1">
      <w:start w:val="1"/>
      <w:numFmt w:val="bullet"/>
      <w:lvlText w:val=""/>
      <w:lvlJc w:val="left"/>
      <w:pPr>
        <w:ind w:left="12600" w:hanging="360"/>
      </w:pPr>
      <w:rPr>
        <w:rFonts w:ascii="Symbol" w:hAnsi="Symbol" w:hint="default"/>
      </w:rPr>
    </w:lvl>
    <w:lvl w:ilvl="7" w:tplc="04090003" w:tentative="1">
      <w:start w:val="1"/>
      <w:numFmt w:val="bullet"/>
      <w:lvlText w:val="o"/>
      <w:lvlJc w:val="left"/>
      <w:pPr>
        <w:ind w:left="13320" w:hanging="360"/>
      </w:pPr>
      <w:rPr>
        <w:rFonts w:ascii="Courier New" w:hAnsi="Courier New" w:cs="Courier New" w:hint="default"/>
      </w:rPr>
    </w:lvl>
    <w:lvl w:ilvl="8" w:tplc="04090005" w:tentative="1">
      <w:start w:val="1"/>
      <w:numFmt w:val="bullet"/>
      <w:lvlText w:val=""/>
      <w:lvlJc w:val="left"/>
      <w:pPr>
        <w:ind w:left="14040" w:hanging="360"/>
      </w:pPr>
      <w:rPr>
        <w:rFonts w:ascii="Wingdings" w:hAnsi="Wingdings" w:hint="default"/>
      </w:rPr>
    </w:lvl>
  </w:abstractNum>
  <w:abstractNum w:abstractNumId="21" w15:restartNumberingAfterBreak="0">
    <w:nsid w:val="54895A85"/>
    <w:multiLevelType w:val="multilevel"/>
    <w:tmpl w:val="110A038C"/>
    <w:lvl w:ilvl="0">
      <w:start w:val="2"/>
      <w:numFmt w:val="decimal"/>
      <w:lvlText w:val="SECTION %1"/>
      <w:lvlJc w:val="left"/>
      <w:pPr>
        <w:ind w:left="720" w:hanging="720"/>
      </w:pPr>
      <w:rPr>
        <w:rFonts w:asciiTheme="minorHAnsi" w:hAnsiTheme="minorHAnsi" w:hint="default"/>
        <w:b/>
        <w:i w:val="0"/>
        <w:sz w:val="22"/>
        <w:szCs w:val="18"/>
      </w:rPr>
    </w:lvl>
    <w:lvl w:ilvl="1">
      <w:start w:val="1"/>
      <w:numFmt w:val="lowerLetter"/>
      <w:lvlText w:val="(%2)"/>
      <w:lvlJc w:val="left"/>
      <w:pPr>
        <w:ind w:left="720" w:hanging="720"/>
      </w:pPr>
      <w:rPr>
        <w:rFonts w:ascii="Calibri" w:hAnsi="Calibri" w:hint="default"/>
        <w:b/>
        <w:bCs/>
        <w:i w:val="0"/>
        <w:sz w:val="22"/>
      </w:rPr>
    </w:lvl>
    <w:lvl w:ilvl="2">
      <w:start w:val="1"/>
      <w:numFmt w:val="decimal"/>
      <w:lvlText w:val="(%3)"/>
      <w:lvlJc w:val="left"/>
      <w:pPr>
        <w:ind w:left="1440" w:hanging="720"/>
      </w:pPr>
      <w:rPr>
        <w:rFonts w:asciiTheme="minorHAnsi" w:eastAsia="Times New Roman" w:hAnsiTheme="minorHAnsi" w:cstheme="minorHAnsi"/>
        <w:b w:val="0"/>
        <w:i w:val="0"/>
        <w:sz w:val="22"/>
        <w:szCs w:val="18"/>
      </w:rPr>
    </w:lvl>
    <w:lvl w:ilvl="3">
      <w:start w:val="1"/>
      <w:numFmt w:val="lowerRoman"/>
      <w:lvlText w:val="(%4)"/>
      <w:lvlJc w:val="left"/>
      <w:pPr>
        <w:ind w:left="1440" w:hanging="360"/>
      </w:pPr>
      <w:rPr>
        <w:rFonts w:asciiTheme="minorHAnsi" w:hAnsiTheme="minorHAnsi" w:hint="default"/>
        <w:b w:val="0"/>
        <w:bCs w:val="0"/>
        <w:i w:val="0"/>
        <w:color w:val="auto"/>
        <w:sz w:val="22"/>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C476610"/>
    <w:multiLevelType w:val="hybridMultilevel"/>
    <w:tmpl w:val="F11E9870"/>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5CC25160"/>
    <w:multiLevelType w:val="hybridMultilevel"/>
    <w:tmpl w:val="34283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F575CFB"/>
    <w:multiLevelType w:val="hybridMultilevel"/>
    <w:tmpl w:val="6040FD3A"/>
    <w:lvl w:ilvl="0" w:tplc="66DEE186">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C42E04"/>
    <w:multiLevelType w:val="hybridMultilevel"/>
    <w:tmpl w:val="85383EA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0746DF1"/>
    <w:multiLevelType w:val="multilevel"/>
    <w:tmpl w:val="ED08E8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F802EF"/>
    <w:multiLevelType w:val="hybridMultilevel"/>
    <w:tmpl w:val="72E42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3560A50"/>
    <w:multiLevelType w:val="multilevel"/>
    <w:tmpl w:val="AEBE4D1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4EF38B9"/>
    <w:multiLevelType w:val="multilevel"/>
    <w:tmpl w:val="BC5E0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A32E20"/>
    <w:multiLevelType w:val="hybridMultilevel"/>
    <w:tmpl w:val="EDE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36630D"/>
    <w:multiLevelType w:val="hybridMultilevel"/>
    <w:tmpl w:val="F11E987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14655618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77076631">
    <w:abstractNumId w:val="13"/>
  </w:num>
  <w:num w:numId="3" w16cid:durableId="905727578">
    <w:abstractNumId w:val="2"/>
  </w:num>
  <w:num w:numId="4" w16cid:durableId="755051297">
    <w:abstractNumId w:val="24"/>
  </w:num>
  <w:num w:numId="5" w16cid:durableId="1204292401">
    <w:abstractNumId w:val="5"/>
  </w:num>
  <w:num w:numId="6" w16cid:durableId="945423809">
    <w:abstractNumId w:val="11"/>
  </w:num>
  <w:num w:numId="7" w16cid:durableId="350306826">
    <w:abstractNumId w:val="12"/>
  </w:num>
  <w:num w:numId="8" w16cid:durableId="863907100">
    <w:abstractNumId w:val="18"/>
  </w:num>
  <w:num w:numId="9" w16cid:durableId="2094626399">
    <w:abstractNumId w:val="20"/>
  </w:num>
  <w:num w:numId="10" w16cid:durableId="1687175366">
    <w:abstractNumId w:val="8"/>
  </w:num>
  <w:num w:numId="11" w16cid:durableId="1210336094">
    <w:abstractNumId w:val="6"/>
  </w:num>
  <w:num w:numId="12" w16cid:durableId="105273780">
    <w:abstractNumId w:val="23"/>
  </w:num>
  <w:num w:numId="13" w16cid:durableId="1871915707">
    <w:abstractNumId w:val="19"/>
  </w:num>
  <w:num w:numId="14" w16cid:durableId="1360350025">
    <w:abstractNumId w:val="16"/>
  </w:num>
  <w:num w:numId="15" w16cid:durableId="242883303">
    <w:abstractNumId w:val="15"/>
  </w:num>
  <w:num w:numId="16" w16cid:durableId="596791840">
    <w:abstractNumId w:val="21"/>
  </w:num>
  <w:num w:numId="17" w16cid:durableId="788478237">
    <w:abstractNumId w:val="25"/>
  </w:num>
  <w:num w:numId="18" w16cid:durableId="2133475263">
    <w:abstractNumId w:val="9"/>
  </w:num>
  <w:num w:numId="19" w16cid:durableId="39018920">
    <w:abstractNumId w:val="10"/>
  </w:num>
  <w:num w:numId="20" w16cid:durableId="1309554526">
    <w:abstractNumId w:val="27"/>
  </w:num>
  <w:num w:numId="21" w16cid:durableId="820926144">
    <w:abstractNumId w:val="29"/>
  </w:num>
  <w:num w:numId="22" w16cid:durableId="408575320">
    <w:abstractNumId w:val="7"/>
  </w:num>
  <w:num w:numId="23" w16cid:durableId="318118513">
    <w:abstractNumId w:val="0"/>
  </w:num>
  <w:num w:numId="24" w16cid:durableId="1508708769">
    <w:abstractNumId w:val="4"/>
  </w:num>
  <w:num w:numId="25" w16cid:durableId="2072264870">
    <w:abstractNumId w:val="1"/>
    <w:lvlOverride w:ilvl="0">
      <w:startOverride w:val="1"/>
    </w:lvlOverride>
    <w:lvlOverride w:ilvl="1"/>
    <w:lvlOverride w:ilvl="2"/>
    <w:lvlOverride w:ilvl="3"/>
    <w:lvlOverride w:ilvl="4"/>
    <w:lvlOverride w:ilvl="5"/>
    <w:lvlOverride w:ilvl="6"/>
    <w:lvlOverride w:ilvl="7"/>
    <w:lvlOverride w:ilvl="8"/>
  </w:num>
  <w:num w:numId="26" w16cid:durableId="202913668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416535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30760086">
    <w:abstractNumId w:val="14"/>
    <w:lvlOverride w:ilvl="0">
      <w:startOverride w:val="1"/>
    </w:lvlOverride>
    <w:lvlOverride w:ilvl="1"/>
    <w:lvlOverride w:ilvl="2"/>
    <w:lvlOverride w:ilvl="3"/>
    <w:lvlOverride w:ilvl="4"/>
    <w:lvlOverride w:ilvl="5"/>
    <w:lvlOverride w:ilvl="6"/>
    <w:lvlOverride w:ilvl="7"/>
    <w:lvlOverride w:ilvl="8"/>
  </w:num>
  <w:num w:numId="29" w16cid:durableId="2143309557">
    <w:abstractNumId w:val="26"/>
    <w:lvlOverride w:ilvl="0"/>
    <w:lvlOverride w:ilvl="1">
      <w:startOverride w:val="1"/>
    </w:lvlOverride>
    <w:lvlOverride w:ilvl="2"/>
    <w:lvlOverride w:ilvl="3"/>
    <w:lvlOverride w:ilvl="4"/>
    <w:lvlOverride w:ilvl="5"/>
    <w:lvlOverride w:ilvl="6"/>
    <w:lvlOverride w:ilvl="7"/>
    <w:lvlOverride w:ilvl="8"/>
  </w:num>
  <w:num w:numId="30" w16cid:durableId="1608005433">
    <w:abstractNumId w:val="17"/>
  </w:num>
  <w:num w:numId="31" w16cid:durableId="1166632599">
    <w:abstractNumId w:val="30"/>
  </w:num>
  <w:num w:numId="32" w16cid:durableId="48964100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harath Ramakrishnan">
    <w15:presenceInfo w15:providerId="AD" w15:userId="S::bhramak@microsoft.com::47c7f587-18ac-4c2f-8fc5-62e6db2fd9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doNotTrackFormatting/>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7E1"/>
    <w:rsid w:val="00000879"/>
    <w:rsid w:val="00000C07"/>
    <w:rsid w:val="00001F7A"/>
    <w:rsid w:val="0000495C"/>
    <w:rsid w:val="0000649C"/>
    <w:rsid w:val="00006875"/>
    <w:rsid w:val="0000772E"/>
    <w:rsid w:val="00010EB1"/>
    <w:rsid w:val="00012EDA"/>
    <w:rsid w:val="00013E4E"/>
    <w:rsid w:val="0001571E"/>
    <w:rsid w:val="000157E1"/>
    <w:rsid w:val="00015C71"/>
    <w:rsid w:val="00015C83"/>
    <w:rsid w:val="000201D6"/>
    <w:rsid w:val="0002036B"/>
    <w:rsid w:val="00020AFB"/>
    <w:rsid w:val="00020E0B"/>
    <w:rsid w:val="000214D2"/>
    <w:rsid w:val="00021EF2"/>
    <w:rsid w:val="000237E0"/>
    <w:rsid w:val="00023F1F"/>
    <w:rsid w:val="000244CE"/>
    <w:rsid w:val="00026975"/>
    <w:rsid w:val="00027BB8"/>
    <w:rsid w:val="00030928"/>
    <w:rsid w:val="00031568"/>
    <w:rsid w:val="00031B0D"/>
    <w:rsid w:val="00033D18"/>
    <w:rsid w:val="00040311"/>
    <w:rsid w:val="0004146B"/>
    <w:rsid w:val="000419E1"/>
    <w:rsid w:val="00041C05"/>
    <w:rsid w:val="000434B4"/>
    <w:rsid w:val="000436BA"/>
    <w:rsid w:val="00043CAA"/>
    <w:rsid w:val="000442D6"/>
    <w:rsid w:val="00050DCD"/>
    <w:rsid w:val="00051B33"/>
    <w:rsid w:val="00051C07"/>
    <w:rsid w:val="000525F3"/>
    <w:rsid w:val="00052C21"/>
    <w:rsid w:val="0005321E"/>
    <w:rsid w:val="00056394"/>
    <w:rsid w:val="000576E6"/>
    <w:rsid w:val="000611C1"/>
    <w:rsid w:val="000628E3"/>
    <w:rsid w:val="00063A20"/>
    <w:rsid w:val="00066784"/>
    <w:rsid w:val="00067636"/>
    <w:rsid w:val="0007180A"/>
    <w:rsid w:val="00071BDF"/>
    <w:rsid w:val="00072511"/>
    <w:rsid w:val="00072CAF"/>
    <w:rsid w:val="00072D32"/>
    <w:rsid w:val="00073DCB"/>
    <w:rsid w:val="00075520"/>
    <w:rsid w:val="00077450"/>
    <w:rsid w:val="000778C5"/>
    <w:rsid w:val="000822F0"/>
    <w:rsid w:val="000828CD"/>
    <w:rsid w:val="00083CAD"/>
    <w:rsid w:val="0008538C"/>
    <w:rsid w:val="00086155"/>
    <w:rsid w:val="0008657B"/>
    <w:rsid w:val="000901E3"/>
    <w:rsid w:val="000904D0"/>
    <w:rsid w:val="00090883"/>
    <w:rsid w:val="00091581"/>
    <w:rsid w:val="000927B3"/>
    <w:rsid w:val="000940AB"/>
    <w:rsid w:val="00094779"/>
    <w:rsid w:val="00096941"/>
    <w:rsid w:val="000A0180"/>
    <w:rsid w:val="000A5659"/>
    <w:rsid w:val="000A6C14"/>
    <w:rsid w:val="000A73DB"/>
    <w:rsid w:val="000B2EFF"/>
    <w:rsid w:val="000B2F58"/>
    <w:rsid w:val="000B3FE9"/>
    <w:rsid w:val="000B40F2"/>
    <w:rsid w:val="000B5C4D"/>
    <w:rsid w:val="000B7835"/>
    <w:rsid w:val="000C240A"/>
    <w:rsid w:val="000C2C2F"/>
    <w:rsid w:val="000C305A"/>
    <w:rsid w:val="000C348B"/>
    <w:rsid w:val="000C3DF6"/>
    <w:rsid w:val="000C3ECD"/>
    <w:rsid w:val="000C7112"/>
    <w:rsid w:val="000C71D2"/>
    <w:rsid w:val="000D140A"/>
    <w:rsid w:val="000D1AAB"/>
    <w:rsid w:val="000D2F50"/>
    <w:rsid w:val="000D3A28"/>
    <w:rsid w:val="000D3B14"/>
    <w:rsid w:val="000D3C91"/>
    <w:rsid w:val="000D4293"/>
    <w:rsid w:val="000E18D6"/>
    <w:rsid w:val="000E19FD"/>
    <w:rsid w:val="000E301B"/>
    <w:rsid w:val="000E3145"/>
    <w:rsid w:val="000E4144"/>
    <w:rsid w:val="000E4B14"/>
    <w:rsid w:val="000E574F"/>
    <w:rsid w:val="000E5B06"/>
    <w:rsid w:val="000E6241"/>
    <w:rsid w:val="000E6799"/>
    <w:rsid w:val="000E6E92"/>
    <w:rsid w:val="000F05BC"/>
    <w:rsid w:val="000F19E1"/>
    <w:rsid w:val="000F297A"/>
    <w:rsid w:val="000F399E"/>
    <w:rsid w:val="000F4812"/>
    <w:rsid w:val="000F497B"/>
    <w:rsid w:val="000F5143"/>
    <w:rsid w:val="000F7A91"/>
    <w:rsid w:val="00100B14"/>
    <w:rsid w:val="00101A4D"/>
    <w:rsid w:val="00101B0A"/>
    <w:rsid w:val="0010230D"/>
    <w:rsid w:val="00104460"/>
    <w:rsid w:val="00104FF5"/>
    <w:rsid w:val="0010659C"/>
    <w:rsid w:val="001071FB"/>
    <w:rsid w:val="00107E7B"/>
    <w:rsid w:val="00110F23"/>
    <w:rsid w:val="001113D6"/>
    <w:rsid w:val="00111F8F"/>
    <w:rsid w:val="00112643"/>
    <w:rsid w:val="00112947"/>
    <w:rsid w:val="00113E46"/>
    <w:rsid w:val="00115E09"/>
    <w:rsid w:val="0011718D"/>
    <w:rsid w:val="00125845"/>
    <w:rsid w:val="00125A27"/>
    <w:rsid w:val="001264F3"/>
    <w:rsid w:val="0012716A"/>
    <w:rsid w:val="001306BB"/>
    <w:rsid w:val="00131323"/>
    <w:rsid w:val="00131E5A"/>
    <w:rsid w:val="00133472"/>
    <w:rsid w:val="00134B6D"/>
    <w:rsid w:val="00135BF3"/>
    <w:rsid w:val="00137D68"/>
    <w:rsid w:val="00140198"/>
    <w:rsid w:val="0014217E"/>
    <w:rsid w:val="0014227A"/>
    <w:rsid w:val="00142FB9"/>
    <w:rsid w:val="00144965"/>
    <w:rsid w:val="00145211"/>
    <w:rsid w:val="0014564F"/>
    <w:rsid w:val="001478D1"/>
    <w:rsid w:val="00147F77"/>
    <w:rsid w:val="00151115"/>
    <w:rsid w:val="00152A5B"/>
    <w:rsid w:val="001538D8"/>
    <w:rsid w:val="00156693"/>
    <w:rsid w:val="001574A6"/>
    <w:rsid w:val="00157DD2"/>
    <w:rsid w:val="00160780"/>
    <w:rsid w:val="00160B8B"/>
    <w:rsid w:val="001621FC"/>
    <w:rsid w:val="00171ADA"/>
    <w:rsid w:val="00171C5D"/>
    <w:rsid w:val="00172643"/>
    <w:rsid w:val="00175C2D"/>
    <w:rsid w:val="00176C80"/>
    <w:rsid w:val="00177777"/>
    <w:rsid w:val="00177824"/>
    <w:rsid w:val="00181A8F"/>
    <w:rsid w:val="0018202F"/>
    <w:rsid w:val="001826B3"/>
    <w:rsid w:val="001837FE"/>
    <w:rsid w:val="00185EF1"/>
    <w:rsid w:val="00193AA9"/>
    <w:rsid w:val="001944AE"/>
    <w:rsid w:val="00195D04"/>
    <w:rsid w:val="00196186"/>
    <w:rsid w:val="001963D9"/>
    <w:rsid w:val="00197702"/>
    <w:rsid w:val="00197DC8"/>
    <w:rsid w:val="001A0190"/>
    <w:rsid w:val="001A0FE7"/>
    <w:rsid w:val="001A1373"/>
    <w:rsid w:val="001A1C08"/>
    <w:rsid w:val="001A5C42"/>
    <w:rsid w:val="001A5F17"/>
    <w:rsid w:val="001A624C"/>
    <w:rsid w:val="001B1350"/>
    <w:rsid w:val="001B1901"/>
    <w:rsid w:val="001B1F6D"/>
    <w:rsid w:val="001B2422"/>
    <w:rsid w:val="001B49E0"/>
    <w:rsid w:val="001B607C"/>
    <w:rsid w:val="001B6624"/>
    <w:rsid w:val="001C21C9"/>
    <w:rsid w:val="001C2AC0"/>
    <w:rsid w:val="001C423D"/>
    <w:rsid w:val="001C5358"/>
    <w:rsid w:val="001C5D13"/>
    <w:rsid w:val="001C7900"/>
    <w:rsid w:val="001C7ADB"/>
    <w:rsid w:val="001D10AB"/>
    <w:rsid w:val="001D2297"/>
    <w:rsid w:val="001D4766"/>
    <w:rsid w:val="001D57FF"/>
    <w:rsid w:val="001D73CB"/>
    <w:rsid w:val="001D7C5B"/>
    <w:rsid w:val="001D7F6E"/>
    <w:rsid w:val="001E2FA6"/>
    <w:rsid w:val="001E33B7"/>
    <w:rsid w:val="001E3F27"/>
    <w:rsid w:val="001E7426"/>
    <w:rsid w:val="001E76CE"/>
    <w:rsid w:val="001F0E68"/>
    <w:rsid w:val="001F25CA"/>
    <w:rsid w:val="001F2ACF"/>
    <w:rsid w:val="001F3A65"/>
    <w:rsid w:val="001F6B1F"/>
    <w:rsid w:val="00200624"/>
    <w:rsid w:val="00201584"/>
    <w:rsid w:val="00204782"/>
    <w:rsid w:val="00205186"/>
    <w:rsid w:val="002114F5"/>
    <w:rsid w:val="00213BB6"/>
    <w:rsid w:val="00215457"/>
    <w:rsid w:val="00217ECD"/>
    <w:rsid w:val="0022010C"/>
    <w:rsid w:val="00222520"/>
    <w:rsid w:val="00222D07"/>
    <w:rsid w:val="0022323A"/>
    <w:rsid w:val="00223531"/>
    <w:rsid w:val="00223BA7"/>
    <w:rsid w:val="00226A74"/>
    <w:rsid w:val="00231B96"/>
    <w:rsid w:val="00236102"/>
    <w:rsid w:val="00240025"/>
    <w:rsid w:val="00240928"/>
    <w:rsid w:val="00240B83"/>
    <w:rsid w:val="00240D62"/>
    <w:rsid w:val="002419BA"/>
    <w:rsid w:val="002426AA"/>
    <w:rsid w:val="002430DA"/>
    <w:rsid w:val="002441AE"/>
    <w:rsid w:val="00245D0D"/>
    <w:rsid w:val="00245E76"/>
    <w:rsid w:val="0024681C"/>
    <w:rsid w:val="00246DBB"/>
    <w:rsid w:val="0025082D"/>
    <w:rsid w:val="0025094E"/>
    <w:rsid w:val="00253F9D"/>
    <w:rsid w:val="00254A17"/>
    <w:rsid w:val="00255C0D"/>
    <w:rsid w:val="00257EAB"/>
    <w:rsid w:val="00260097"/>
    <w:rsid w:val="0026036A"/>
    <w:rsid w:val="00261E2D"/>
    <w:rsid w:val="00262F72"/>
    <w:rsid w:val="002644EA"/>
    <w:rsid w:val="00265373"/>
    <w:rsid w:val="00266E67"/>
    <w:rsid w:val="0026746E"/>
    <w:rsid w:val="00272361"/>
    <w:rsid w:val="002728FE"/>
    <w:rsid w:val="00272A10"/>
    <w:rsid w:val="002737D0"/>
    <w:rsid w:val="00274AAD"/>
    <w:rsid w:val="00275417"/>
    <w:rsid w:val="0027652D"/>
    <w:rsid w:val="00276AD7"/>
    <w:rsid w:val="00276AEF"/>
    <w:rsid w:val="00277085"/>
    <w:rsid w:val="0028034E"/>
    <w:rsid w:val="00283CDC"/>
    <w:rsid w:val="00285C7A"/>
    <w:rsid w:val="00287BCD"/>
    <w:rsid w:val="00290DEC"/>
    <w:rsid w:val="002913C4"/>
    <w:rsid w:val="00293440"/>
    <w:rsid w:val="00293BEA"/>
    <w:rsid w:val="00296143"/>
    <w:rsid w:val="002A2E4D"/>
    <w:rsid w:val="002A37BF"/>
    <w:rsid w:val="002A60AC"/>
    <w:rsid w:val="002B3136"/>
    <w:rsid w:val="002B554B"/>
    <w:rsid w:val="002B58E4"/>
    <w:rsid w:val="002B6794"/>
    <w:rsid w:val="002B7A84"/>
    <w:rsid w:val="002C35B8"/>
    <w:rsid w:val="002C6B1D"/>
    <w:rsid w:val="002D1727"/>
    <w:rsid w:val="002D2E0C"/>
    <w:rsid w:val="002D4BE5"/>
    <w:rsid w:val="002D54FC"/>
    <w:rsid w:val="002D7996"/>
    <w:rsid w:val="002E1843"/>
    <w:rsid w:val="002E1B01"/>
    <w:rsid w:val="002E1C71"/>
    <w:rsid w:val="002E2ACF"/>
    <w:rsid w:val="002E3225"/>
    <w:rsid w:val="002E32E2"/>
    <w:rsid w:val="002E36EA"/>
    <w:rsid w:val="002E4E04"/>
    <w:rsid w:val="002E537D"/>
    <w:rsid w:val="002E630E"/>
    <w:rsid w:val="002E67C5"/>
    <w:rsid w:val="002F07D2"/>
    <w:rsid w:val="002F0E82"/>
    <w:rsid w:val="002F10FF"/>
    <w:rsid w:val="002F46B4"/>
    <w:rsid w:val="002F62D2"/>
    <w:rsid w:val="002F70B5"/>
    <w:rsid w:val="002F730B"/>
    <w:rsid w:val="002F78EB"/>
    <w:rsid w:val="0030062B"/>
    <w:rsid w:val="0030285B"/>
    <w:rsid w:val="00304504"/>
    <w:rsid w:val="00304521"/>
    <w:rsid w:val="0030652B"/>
    <w:rsid w:val="0030749D"/>
    <w:rsid w:val="0030772A"/>
    <w:rsid w:val="00310232"/>
    <w:rsid w:val="003105DC"/>
    <w:rsid w:val="0031176B"/>
    <w:rsid w:val="003117A7"/>
    <w:rsid w:val="003130D8"/>
    <w:rsid w:val="003144BE"/>
    <w:rsid w:val="00315143"/>
    <w:rsid w:val="00315DEE"/>
    <w:rsid w:val="00316DAA"/>
    <w:rsid w:val="00317921"/>
    <w:rsid w:val="00322835"/>
    <w:rsid w:val="00323A89"/>
    <w:rsid w:val="00323D30"/>
    <w:rsid w:val="0033177C"/>
    <w:rsid w:val="0033206A"/>
    <w:rsid w:val="00332407"/>
    <w:rsid w:val="003338FD"/>
    <w:rsid w:val="00340A15"/>
    <w:rsid w:val="0034186B"/>
    <w:rsid w:val="00341D87"/>
    <w:rsid w:val="0034276D"/>
    <w:rsid w:val="00346E5E"/>
    <w:rsid w:val="0034795B"/>
    <w:rsid w:val="00351941"/>
    <w:rsid w:val="00352AF4"/>
    <w:rsid w:val="003542D9"/>
    <w:rsid w:val="003571E4"/>
    <w:rsid w:val="00357AB0"/>
    <w:rsid w:val="003616D1"/>
    <w:rsid w:val="00362187"/>
    <w:rsid w:val="003632D2"/>
    <w:rsid w:val="003670F7"/>
    <w:rsid w:val="00370758"/>
    <w:rsid w:val="003707B5"/>
    <w:rsid w:val="00375419"/>
    <w:rsid w:val="00377611"/>
    <w:rsid w:val="00377CB3"/>
    <w:rsid w:val="00377E03"/>
    <w:rsid w:val="0038153C"/>
    <w:rsid w:val="00387017"/>
    <w:rsid w:val="003878CC"/>
    <w:rsid w:val="00387E57"/>
    <w:rsid w:val="003904F2"/>
    <w:rsid w:val="003924BE"/>
    <w:rsid w:val="0039317C"/>
    <w:rsid w:val="0039329A"/>
    <w:rsid w:val="003937C7"/>
    <w:rsid w:val="003A092A"/>
    <w:rsid w:val="003A0BD2"/>
    <w:rsid w:val="003A28C4"/>
    <w:rsid w:val="003A295E"/>
    <w:rsid w:val="003A43E7"/>
    <w:rsid w:val="003A5336"/>
    <w:rsid w:val="003A55AD"/>
    <w:rsid w:val="003A7FB8"/>
    <w:rsid w:val="003B1516"/>
    <w:rsid w:val="003B2C4C"/>
    <w:rsid w:val="003B2FC0"/>
    <w:rsid w:val="003B39C4"/>
    <w:rsid w:val="003B4145"/>
    <w:rsid w:val="003B508B"/>
    <w:rsid w:val="003B6018"/>
    <w:rsid w:val="003B656F"/>
    <w:rsid w:val="003B6B06"/>
    <w:rsid w:val="003B7629"/>
    <w:rsid w:val="003B7C16"/>
    <w:rsid w:val="003C1DE4"/>
    <w:rsid w:val="003C4EF5"/>
    <w:rsid w:val="003C56F1"/>
    <w:rsid w:val="003C619D"/>
    <w:rsid w:val="003C6EA1"/>
    <w:rsid w:val="003D0F58"/>
    <w:rsid w:val="003D20F0"/>
    <w:rsid w:val="003D2784"/>
    <w:rsid w:val="003D3AF7"/>
    <w:rsid w:val="003D447F"/>
    <w:rsid w:val="003D4F68"/>
    <w:rsid w:val="003E1A16"/>
    <w:rsid w:val="003E3396"/>
    <w:rsid w:val="003E3709"/>
    <w:rsid w:val="003E3F73"/>
    <w:rsid w:val="003E4990"/>
    <w:rsid w:val="003E5CB1"/>
    <w:rsid w:val="003E69F9"/>
    <w:rsid w:val="003E6EE4"/>
    <w:rsid w:val="003E7EBE"/>
    <w:rsid w:val="003E7F7E"/>
    <w:rsid w:val="003F0607"/>
    <w:rsid w:val="003F20A3"/>
    <w:rsid w:val="003F3856"/>
    <w:rsid w:val="003F4BDE"/>
    <w:rsid w:val="003F52E8"/>
    <w:rsid w:val="003F5611"/>
    <w:rsid w:val="003F6A2F"/>
    <w:rsid w:val="003F6D02"/>
    <w:rsid w:val="003F7970"/>
    <w:rsid w:val="00400B13"/>
    <w:rsid w:val="00401B31"/>
    <w:rsid w:val="0040309F"/>
    <w:rsid w:val="00404F22"/>
    <w:rsid w:val="004057C8"/>
    <w:rsid w:val="0040681C"/>
    <w:rsid w:val="004079B4"/>
    <w:rsid w:val="00407CB0"/>
    <w:rsid w:val="004117C6"/>
    <w:rsid w:val="00411F6D"/>
    <w:rsid w:val="00413A87"/>
    <w:rsid w:val="00417482"/>
    <w:rsid w:val="00420558"/>
    <w:rsid w:val="00420AE6"/>
    <w:rsid w:val="004215C2"/>
    <w:rsid w:val="00421EE0"/>
    <w:rsid w:val="00422513"/>
    <w:rsid w:val="00423485"/>
    <w:rsid w:val="00423637"/>
    <w:rsid w:val="00423F85"/>
    <w:rsid w:val="00427ADB"/>
    <w:rsid w:val="004309B3"/>
    <w:rsid w:val="00430AA3"/>
    <w:rsid w:val="00432A2D"/>
    <w:rsid w:val="00433584"/>
    <w:rsid w:val="00434941"/>
    <w:rsid w:val="0043508B"/>
    <w:rsid w:val="00435C34"/>
    <w:rsid w:val="00435D47"/>
    <w:rsid w:val="00437F93"/>
    <w:rsid w:val="0044091D"/>
    <w:rsid w:val="00440F60"/>
    <w:rsid w:val="00442253"/>
    <w:rsid w:val="00443308"/>
    <w:rsid w:val="00443522"/>
    <w:rsid w:val="00444253"/>
    <w:rsid w:val="004452FD"/>
    <w:rsid w:val="004456A2"/>
    <w:rsid w:val="00446AEC"/>
    <w:rsid w:val="00446B94"/>
    <w:rsid w:val="00446C51"/>
    <w:rsid w:val="00446F6D"/>
    <w:rsid w:val="00454DF0"/>
    <w:rsid w:val="00456BF0"/>
    <w:rsid w:val="00461F6C"/>
    <w:rsid w:val="004629C4"/>
    <w:rsid w:val="0046300C"/>
    <w:rsid w:val="00465B77"/>
    <w:rsid w:val="00466173"/>
    <w:rsid w:val="00466F6D"/>
    <w:rsid w:val="004670BD"/>
    <w:rsid w:val="00467B25"/>
    <w:rsid w:val="004708F3"/>
    <w:rsid w:val="00471E7C"/>
    <w:rsid w:val="0047213F"/>
    <w:rsid w:val="00473F8F"/>
    <w:rsid w:val="00477550"/>
    <w:rsid w:val="00477BD2"/>
    <w:rsid w:val="00480647"/>
    <w:rsid w:val="00480ACE"/>
    <w:rsid w:val="00483C1B"/>
    <w:rsid w:val="00483D89"/>
    <w:rsid w:val="004842C0"/>
    <w:rsid w:val="00486973"/>
    <w:rsid w:val="004906F2"/>
    <w:rsid w:val="0049088B"/>
    <w:rsid w:val="00492B9C"/>
    <w:rsid w:val="004934C5"/>
    <w:rsid w:val="00493C8B"/>
    <w:rsid w:val="00493E63"/>
    <w:rsid w:val="00493FFA"/>
    <w:rsid w:val="00496AA6"/>
    <w:rsid w:val="00497314"/>
    <w:rsid w:val="004A0124"/>
    <w:rsid w:val="004A0C9B"/>
    <w:rsid w:val="004A0E87"/>
    <w:rsid w:val="004A42CB"/>
    <w:rsid w:val="004A5943"/>
    <w:rsid w:val="004A5C97"/>
    <w:rsid w:val="004A6E44"/>
    <w:rsid w:val="004A74AC"/>
    <w:rsid w:val="004B115C"/>
    <w:rsid w:val="004B14B8"/>
    <w:rsid w:val="004B1627"/>
    <w:rsid w:val="004B1B82"/>
    <w:rsid w:val="004B348A"/>
    <w:rsid w:val="004B425C"/>
    <w:rsid w:val="004B7C22"/>
    <w:rsid w:val="004C2BDB"/>
    <w:rsid w:val="004C3A12"/>
    <w:rsid w:val="004C3BBD"/>
    <w:rsid w:val="004C43C0"/>
    <w:rsid w:val="004C5842"/>
    <w:rsid w:val="004C610D"/>
    <w:rsid w:val="004C64A0"/>
    <w:rsid w:val="004C7496"/>
    <w:rsid w:val="004C7DC4"/>
    <w:rsid w:val="004D00D9"/>
    <w:rsid w:val="004D1010"/>
    <w:rsid w:val="004D1D20"/>
    <w:rsid w:val="004D2695"/>
    <w:rsid w:val="004D2764"/>
    <w:rsid w:val="004D2BA2"/>
    <w:rsid w:val="004D47ED"/>
    <w:rsid w:val="004D5809"/>
    <w:rsid w:val="004D627F"/>
    <w:rsid w:val="004D653F"/>
    <w:rsid w:val="004E116B"/>
    <w:rsid w:val="004E12C1"/>
    <w:rsid w:val="004E18EF"/>
    <w:rsid w:val="004E2D8B"/>
    <w:rsid w:val="004E3026"/>
    <w:rsid w:val="004E56B9"/>
    <w:rsid w:val="004E7209"/>
    <w:rsid w:val="004E7902"/>
    <w:rsid w:val="004F2781"/>
    <w:rsid w:val="004F2D7F"/>
    <w:rsid w:val="004F36AC"/>
    <w:rsid w:val="004F522E"/>
    <w:rsid w:val="004F67B8"/>
    <w:rsid w:val="00500DB3"/>
    <w:rsid w:val="0050385C"/>
    <w:rsid w:val="00504483"/>
    <w:rsid w:val="00506D58"/>
    <w:rsid w:val="00507012"/>
    <w:rsid w:val="005073E4"/>
    <w:rsid w:val="0051132C"/>
    <w:rsid w:val="00511698"/>
    <w:rsid w:val="00515AE3"/>
    <w:rsid w:val="005160A7"/>
    <w:rsid w:val="00516DDC"/>
    <w:rsid w:val="00517747"/>
    <w:rsid w:val="00521AF4"/>
    <w:rsid w:val="00522124"/>
    <w:rsid w:val="00522847"/>
    <w:rsid w:val="005233E8"/>
    <w:rsid w:val="005239B1"/>
    <w:rsid w:val="005246D5"/>
    <w:rsid w:val="00531089"/>
    <w:rsid w:val="0053393D"/>
    <w:rsid w:val="00533A57"/>
    <w:rsid w:val="005359C6"/>
    <w:rsid w:val="0053610D"/>
    <w:rsid w:val="00536A3D"/>
    <w:rsid w:val="00536F48"/>
    <w:rsid w:val="00537D03"/>
    <w:rsid w:val="005407EF"/>
    <w:rsid w:val="00542EF4"/>
    <w:rsid w:val="0054321C"/>
    <w:rsid w:val="00544FEF"/>
    <w:rsid w:val="00545B2B"/>
    <w:rsid w:val="00547F3E"/>
    <w:rsid w:val="00547F5A"/>
    <w:rsid w:val="00550EC7"/>
    <w:rsid w:val="00552A5A"/>
    <w:rsid w:val="00552D8E"/>
    <w:rsid w:val="00553888"/>
    <w:rsid w:val="005538D2"/>
    <w:rsid w:val="00553BF5"/>
    <w:rsid w:val="00554226"/>
    <w:rsid w:val="005568AB"/>
    <w:rsid w:val="005573F9"/>
    <w:rsid w:val="005606FC"/>
    <w:rsid w:val="00561C2B"/>
    <w:rsid w:val="0056257C"/>
    <w:rsid w:val="0056469C"/>
    <w:rsid w:val="00564B91"/>
    <w:rsid w:val="00564CDF"/>
    <w:rsid w:val="00566069"/>
    <w:rsid w:val="00570490"/>
    <w:rsid w:val="00570655"/>
    <w:rsid w:val="005709D6"/>
    <w:rsid w:val="00572236"/>
    <w:rsid w:val="0057248D"/>
    <w:rsid w:val="00572A85"/>
    <w:rsid w:val="005733F2"/>
    <w:rsid w:val="00573AE2"/>
    <w:rsid w:val="00575620"/>
    <w:rsid w:val="0057625F"/>
    <w:rsid w:val="00576A14"/>
    <w:rsid w:val="00577749"/>
    <w:rsid w:val="0058172A"/>
    <w:rsid w:val="005827BB"/>
    <w:rsid w:val="00582820"/>
    <w:rsid w:val="00583075"/>
    <w:rsid w:val="00583382"/>
    <w:rsid w:val="00584311"/>
    <w:rsid w:val="0058487D"/>
    <w:rsid w:val="005854B9"/>
    <w:rsid w:val="005904CA"/>
    <w:rsid w:val="00590765"/>
    <w:rsid w:val="00590BF6"/>
    <w:rsid w:val="00592009"/>
    <w:rsid w:val="0059668B"/>
    <w:rsid w:val="005972FD"/>
    <w:rsid w:val="00597548"/>
    <w:rsid w:val="00597A34"/>
    <w:rsid w:val="005A0510"/>
    <w:rsid w:val="005A18B6"/>
    <w:rsid w:val="005A38E1"/>
    <w:rsid w:val="005A3B25"/>
    <w:rsid w:val="005A4075"/>
    <w:rsid w:val="005A43FD"/>
    <w:rsid w:val="005A4E05"/>
    <w:rsid w:val="005A523F"/>
    <w:rsid w:val="005A64DD"/>
    <w:rsid w:val="005A7766"/>
    <w:rsid w:val="005A7D7D"/>
    <w:rsid w:val="005B0C0E"/>
    <w:rsid w:val="005B0C93"/>
    <w:rsid w:val="005B16A4"/>
    <w:rsid w:val="005B1A21"/>
    <w:rsid w:val="005B2B96"/>
    <w:rsid w:val="005B2F9B"/>
    <w:rsid w:val="005C01E9"/>
    <w:rsid w:val="005C2E79"/>
    <w:rsid w:val="005C389F"/>
    <w:rsid w:val="005C462F"/>
    <w:rsid w:val="005C5027"/>
    <w:rsid w:val="005C64C3"/>
    <w:rsid w:val="005C6C34"/>
    <w:rsid w:val="005C707B"/>
    <w:rsid w:val="005D09D8"/>
    <w:rsid w:val="005D0A34"/>
    <w:rsid w:val="005D0E59"/>
    <w:rsid w:val="005D3370"/>
    <w:rsid w:val="005D7E46"/>
    <w:rsid w:val="005E147F"/>
    <w:rsid w:val="005E1690"/>
    <w:rsid w:val="005E1A13"/>
    <w:rsid w:val="005E1E31"/>
    <w:rsid w:val="005E2CB9"/>
    <w:rsid w:val="005E6A53"/>
    <w:rsid w:val="005F008D"/>
    <w:rsid w:val="005F08E4"/>
    <w:rsid w:val="005F21F3"/>
    <w:rsid w:val="005F2B2E"/>
    <w:rsid w:val="005F38AA"/>
    <w:rsid w:val="005F4019"/>
    <w:rsid w:val="005F4023"/>
    <w:rsid w:val="005F5488"/>
    <w:rsid w:val="006038FB"/>
    <w:rsid w:val="00603ECF"/>
    <w:rsid w:val="00604F05"/>
    <w:rsid w:val="00607D1D"/>
    <w:rsid w:val="006108FA"/>
    <w:rsid w:val="00610B8D"/>
    <w:rsid w:val="00611F58"/>
    <w:rsid w:val="006126D3"/>
    <w:rsid w:val="006144C4"/>
    <w:rsid w:val="00614E61"/>
    <w:rsid w:val="006175E5"/>
    <w:rsid w:val="00617CDC"/>
    <w:rsid w:val="00621E46"/>
    <w:rsid w:val="00623DEF"/>
    <w:rsid w:val="00624AE6"/>
    <w:rsid w:val="00625F3D"/>
    <w:rsid w:val="0062715E"/>
    <w:rsid w:val="0062722F"/>
    <w:rsid w:val="006300FC"/>
    <w:rsid w:val="00630CE9"/>
    <w:rsid w:val="0063303E"/>
    <w:rsid w:val="00635D8E"/>
    <w:rsid w:val="006372FE"/>
    <w:rsid w:val="006377A5"/>
    <w:rsid w:val="006377A7"/>
    <w:rsid w:val="00637B07"/>
    <w:rsid w:val="00640410"/>
    <w:rsid w:val="00640470"/>
    <w:rsid w:val="00640E84"/>
    <w:rsid w:val="006421F1"/>
    <w:rsid w:val="00644BFD"/>
    <w:rsid w:val="00645DE3"/>
    <w:rsid w:val="006460D0"/>
    <w:rsid w:val="00651366"/>
    <w:rsid w:val="0065204C"/>
    <w:rsid w:val="00652D16"/>
    <w:rsid w:val="00654881"/>
    <w:rsid w:val="00655833"/>
    <w:rsid w:val="00656965"/>
    <w:rsid w:val="006612B1"/>
    <w:rsid w:val="00662C83"/>
    <w:rsid w:val="00662EDD"/>
    <w:rsid w:val="006641FA"/>
    <w:rsid w:val="0066515C"/>
    <w:rsid w:val="00665A4B"/>
    <w:rsid w:val="00665CBF"/>
    <w:rsid w:val="0066777A"/>
    <w:rsid w:val="006707E9"/>
    <w:rsid w:val="0067098B"/>
    <w:rsid w:val="0067164A"/>
    <w:rsid w:val="006726B0"/>
    <w:rsid w:val="00672DEE"/>
    <w:rsid w:val="00673DA5"/>
    <w:rsid w:val="00675EEE"/>
    <w:rsid w:val="00677145"/>
    <w:rsid w:val="006802ED"/>
    <w:rsid w:val="00680680"/>
    <w:rsid w:val="00680B42"/>
    <w:rsid w:val="0068104D"/>
    <w:rsid w:val="00681A57"/>
    <w:rsid w:val="00683A39"/>
    <w:rsid w:val="00683F67"/>
    <w:rsid w:val="006842A2"/>
    <w:rsid w:val="00684879"/>
    <w:rsid w:val="00684CEE"/>
    <w:rsid w:val="00684FA5"/>
    <w:rsid w:val="00685901"/>
    <w:rsid w:val="0069067B"/>
    <w:rsid w:val="00691C71"/>
    <w:rsid w:val="0069566D"/>
    <w:rsid w:val="0069657D"/>
    <w:rsid w:val="00697997"/>
    <w:rsid w:val="006A35E1"/>
    <w:rsid w:val="006A409F"/>
    <w:rsid w:val="006A5330"/>
    <w:rsid w:val="006B2742"/>
    <w:rsid w:val="006B3597"/>
    <w:rsid w:val="006B48F4"/>
    <w:rsid w:val="006B4AE6"/>
    <w:rsid w:val="006B5600"/>
    <w:rsid w:val="006B5DC7"/>
    <w:rsid w:val="006B6060"/>
    <w:rsid w:val="006B7957"/>
    <w:rsid w:val="006C0233"/>
    <w:rsid w:val="006C07E1"/>
    <w:rsid w:val="006C0AA2"/>
    <w:rsid w:val="006C0FC2"/>
    <w:rsid w:val="006C1CD1"/>
    <w:rsid w:val="006C214B"/>
    <w:rsid w:val="006C290B"/>
    <w:rsid w:val="006C41D0"/>
    <w:rsid w:val="006C5B64"/>
    <w:rsid w:val="006D0E53"/>
    <w:rsid w:val="006D2852"/>
    <w:rsid w:val="006D3FA5"/>
    <w:rsid w:val="006D4D15"/>
    <w:rsid w:val="006D5DB1"/>
    <w:rsid w:val="006D650E"/>
    <w:rsid w:val="006D7D5F"/>
    <w:rsid w:val="006D7E57"/>
    <w:rsid w:val="006E0D7B"/>
    <w:rsid w:val="006E31BB"/>
    <w:rsid w:val="006E3697"/>
    <w:rsid w:val="006E3A62"/>
    <w:rsid w:val="006E5370"/>
    <w:rsid w:val="006E5697"/>
    <w:rsid w:val="006E5DEA"/>
    <w:rsid w:val="006E7BCB"/>
    <w:rsid w:val="006F12E9"/>
    <w:rsid w:val="006F647C"/>
    <w:rsid w:val="006F7B74"/>
    <w:rsid w:val="0070448B"/>
    <w:rsid w:val="00705C98"/>
    <w:rsid w:val="00705F2E"/>
    <w:rsid w:val="00706F2B"/>
    <w:rsid w:val="007077A0"/>
    <w:rsid w:val="00707FB8"/>
    <w:rsid w:val="00710F50"/>
    <w:rsid w:val="00711861"/>
    <w:rsid w:val="007120CF"/>
    <w:rsid w:val="007124ED"/>
    <w:rsid w:val="00714C5D"/>
    <w:rsid w:val="00714EE1"/>
    <w:rsid w:val="00715F0A"/>
    <w:rsid w:val="0071617B"/>
    <w:rsid w:val="00717C6D"/>
    <w:rsid w:val="00721D6A"/>
    <w:rsid w:val="007222E2"/>
    <w:rsid w:val="007246C3"/>
    <w:rsid w:val="00725567"/>
    <w:rsid w:val="00726671"/>
    <w:rsid w:val="00727220"/>
    <w:rsid w:val="00727EEF"/>
    <w:rsid w:val="007303AE"/>
    <w:rsid w:val="00731250"/>
    <w:rsid w:val="007332C3"/>
    <w:rsid w:val="00733A46"/>
    <w:rsid w:val="007340D6"/>
    <w:rsid w:val="00736135"/>
    <w:rsid w:val="00736D90"/>
    <w:rsid w:val="00742E46"/>
    <w:rsid w:val="00743197"/>
    <w:rsid w:val="007432AD"/>
    <w:rsid w:val="007449FB"/>
    <w:rsid w:val="00744D44"/>
    <w:rsid w:val="00746EC9"/>
    <w:rsid w:val="00747B21"/>
    <w:rsid w:val="007511A0"/>
    <w:rsid w:val="00751425"/>
    <w:rsid w:val="007523D8"/>
    <w:rsid w:val="007540DA"/>
    <w:rsid w:val="00756AC6"/>
    <w:rsid w:val="00756C59"/>
    <w:rsid w:val="00760600"/>
    <w:rsid w:val="00761696"/>
    <w:rsid w:val="0076175C"/>
    <w:rsid w:val="00762523"/>
    <w:rsid w:val="00766717"/>
    <w:rsid w:val="007702FD"/>
    <w:rsid w:val="00771AEF"/>
    <w:rsid w:val="00772FD3"/>
    <w:rsid w:val="00773BAB"/>
    <w:rsid w:val="007745CC"/>
    <w:rsid w:val="00774EAC"/>
    <w:rsid w:val="00775328"/>
    <w:rsid w:val="00776199"/>
    <w:rsid w:val="00776F06"/>
    <w:rsid w:val="007778CF"/>
    <w:rsid w:val="00780A5F"/>
    <w:rsid w:val="0078397E"/>
    <w:rsid w:val="007855CE"/>
    <w:rsid w:val="007869DA"/>
    <w:rsid w:val="00791AE2"/>
    <w:rsid w:val="00793080"/>
    <w:rsid w:val="007935AC"/>
    <w:rsid w:val="007942A0"/>
    <w:rsid w:val="007943F4"/>
    <w:rsid w:val="00794E1D"/>
    <w:rsid w:val="007952FB"/>
    <w:rsid w:val="007975BF"/>
    <w:rsid w:val="007A0F0E"/>
    <w:rsid w:val="007A2B46"/>
    <w:rsid w:val="007A3F5B"/>
    <w:rsid w:val="007A4716"/>
    <w:rsid w:val="007A5F23"/>
    <w:rsid w:val="007A6E8B"/>
    <w:rsid w:val="007B2C19"/>
    <w:rsid w:val="007B4974"/>
    <w:rsid w:val="007B503B"/>
    <w:rsid w:val="007B517D"/>
    <w:rsid w:val="007B52B0"/>
    <w:rsid w:val="007B5AE5"/>
    <w:rsid w:val="007B6B72"/>
    <w:rsid w:val="007C119C"/>
    <w:rsid w:val="007C20B4"/>
    <w:rsid w:val="007C2D01"/>
    <w:rsid w:val="007C3118"/>
    <w:rsid w:val="007C41A3"/>
    <w:rsid w:val="007C5051"/>
    <w:rsid w:val="007C5C52"/>
    <w:rsid w:val="007D048C"/>
    <w:rsid w:val="007D0848"/>
    <w:rsid w:val="007D17C9"/>
    <w:rsid w:val="007D610F"/>
    <w:rsid w:val="007D70DF"/>
    <w:rsid w:val="007E07D9"/>
    <w:rsid w:val="007E137C"/>
    <w:rsid w:val="007E24D4"/>
    <w:rsid w:val="007E2E17"/>
    <w:rsid w:val="007E5244"/>
    <w:rsid w:val="007E5485"/>
    <w:rsid w:val="007E584A"/>
    <w:rsid w:val="007E6FB7"/>
    <w:rsid w:val="007F03A7"/>
    <w:rsid w:val="007F16E6"/>
    <w:rsid w:val="007F19B4"/>
    <w:rsid w:val="007F1CF2"/>
    <w:rsid w:val="007F28E5"/>
    <w:rsid w:val="007F2ADC"/>
    <w:rsid w:val="007F501C"/>
    <w:rsid w:val="007F5261"/>
    <w:rsid w:val="007F6168"/>
    <w:rsid w:val="007F6D37"/>
    <w:rsid w:val="007F6E97"/>
    <w:rsid w:val="008004A6"/>
    <w:rsid w:val="008011A5"/>
    <w:rsid w:val="00802225"/>
    <w:rsid w:val="00805128"/>
    <w:rsid w:val="00810570"/>
    <w:rsid w:val="00810BC1"/>
    <w:rsid w:val="00811CEE"/>
    <w:rsid w:val="008135CF"/>
    <w:rsid w:val="00814543"/>
    <w:rsid w:val="0081483C"/>
    <w:rsid w:val="008162A5"/>
    <w:rsid w:val="00816D80"/>
    <w:rsid w:val="00820EE4"/>
    <w:rsid w:val="008251D8"/>
    <w:rsid w:val="00830287"/>
    <w:rsid w:val="0083057B"/>
    <w:rsid w:val="008309FA"/>
    <w:rsid w:val="00831722"/>
    <w:rsid w:val="00832810"/>
    <w:rsid w:val="0083342F"/>
    <w:rsid w:val="00835A74"/>
    <w:rsid w:val="00835BE2"/>
    <w:rsid w:val="00837F3B"/>
    <w:rsid w:val="00842365"/>
    <w:rsid w:val="0084335B"/>
    <w:rsid w:val="00845237"/>
    <w:rsid w:val="00847EEC"/>
    <w:rsid w:val="00850092"/>
    <w:rsid w:val="008506D8"/>
    <w:rsid w:val="00850F62"/>
    <w:rsid w:val="0085182C"/>
    <w:rsid w:val="00851A4A"/>
    <w:rsid w:val="00851C8C"/>
    <w:rsid w:val="008524E4"/>
    <w:rsid w:val="00854D84"/>
    <w:rsid w:val="00855F86"/>
    <w:rsid w:val="0086107E"/>
    <w:rsid w:val="00862E1B"/>
    <w:rsid w:val="00863340"/>
    <w:rsid w:val="00865638"/>
    <w:rsid w:val="00865EA3"/>
    <w:rsid w:val="00870299"/>
    <w:rsid w:val="00871B77"/>
    <w:rsid w:val="0087367D"/>
    <w:rsid w:val="00873B65"/>
    <w:rsid w:val="00875F62"/>
    <w:rsid w:val="00880AEF"/>
    <w:rsid w:val="0088673E"/>
    <w:rsid w:val="00887B59"/>
    <w:rsid w:val="00890B7B"/>
    <w:rsid w:val="00891E94"/>
    <w:rsid w:val="0089517B"/>
    <w:rsid w:val="00896944"/>
    <w:rsid w:val="00897361"/>
    <w:rsid w:val="008A0249"/>
    <w:rsid w:val="008A0EC6"/>
    <w:rsid w:val="008A1C15"/>
    <w:rsid w:val="008A2BD5"/>
    <w:rsid w:val="008A4BD1"/>
    <w:rsid w:val="008A5515"/>
    <w:rsid w:val="008A7D15"/>
    <w:rsid w:val="008B16E6"/>
    <w:rsid w:val="008B2C07"/>
    <w:rsid w:val="008B3B3F"/>
    <w:rsid w:val="008B4C42"/>
    <w:rsid w:val="008B5EC9"/>
    <w:rsid w:val="008B678B"/>
    <w:rsid w:val="008B77FF"/>
    <w:rsid w:val="008C012F"/>
    <w:rsid w:val="008C0479"/>
    <w:rsid w:val="008C12D8"/>
    <w:rsid w:val="008C2537"/>
    <w:rsid w:val="008C2B2E"/>
    <w:rsid w:val="008C33F5"/>
    <w:rsid w:val="008C5DF3"/>
    <w:rsid w:val="008C5E7E"/>
    <w:rsid w:val="008D10B5"/>
    <w:rsid w:val="008D1ABC"/>
    <w:rsid w:val="008D20D4"/>
    <w:rsid w:val="008D35E7"/>
    <w:rsid w:val="008D4077"/>
    <w:rsid w:val="008D5FA4"/>
    <w:rsid w:val="008D7CA1"/>
    <w:rsid w:val="008E04AC"/>
    <w:rsid w:val="008E0C1A"/>
    <w:rsid w:val="008E0EC2"/>
    <w:rsid w:val="008E1ED4"/>
    <w:rsid w:val="008E2246"/>
    <w:rsid w:val="008E27D6"/>
    <w:rsid w:val="008E2C6D"/>
    <w:rsid w:val="008E2EF3"/>
    <w:rsid w:val="008E57AF"/>
    <w:rsid w:val="008E6428"/>
    <w:rsid w:val="008F0686"/>
    <w:rsid w:val="008F093C"/>
    <w:rsid w:val="008F2A1A"/>
    <w:rsid w:val="008F2F35"/>
    <w:rsid w:val="008F39D1"/>
    <w:rsid w:val="008F51CE"/>
    <w:rsid w:val="008F5C7D"/>
    <w:rsid w:val="008F5E06"/>
    <w:rsid w:val="00900C5B"/>
    <w:rsid w:val="009031C8"/>
    <w:rsid w:val="00905923"/>
    <w:rsid w:val="0091398C"/>
    <w:rsid w:val="00915610"/>
    <w:rsid w:val="00915F1F"/>
    <w:rsid w:val="0091642B"/>
    <w:rsid w:val="0092093A"/>
    <w:rsid w:val="00920B50"/>
    <w:rsid w:val="00922953"/>
    <w:rsid w:val="00923F7B"/>
    <w:rsid w:val="00924A90"/>
    <w:rsid w:val="00927A78"/>
    <w:rsid w:val="00930896"/>
    <w:rsid w:val="00931A2F"/>
    <w:rsid w:val="00933FAA"/>
    <w:rsid w:val="009342BF"/>
    <w:rsid w:val="00934336"/>
    <w:rsid w:val="009343A0"/>
    <w:rsid w:val="00935B55"/>
    <w:rsid w:val="0093613E"/>
    <w:rsid w:val="00937131"/>
    <w:rsid w:val="0093738C"/>
    <w:rsid w:val="009405BD"/>
    <w:rsid w:val="0094278B"/>
    <w:rsid w:val="00942DB3"/>
    <w:rsid w:val="00950145"/>
    <w:rsid w:val="009516F1"/>
    <w:rsid w:val="009523E6"/>
    <w:rsid w:val="00953EE5"/>
    <w:rsid w:val="00955C2C"/>
    <w:rsid w:val="00961CE4"/>
    <w:rsid w:val="009625AA"/>
    <w:rsid w:val="00962E59"/>
    <w:rsid w:val="00965A4F"/>
    <w:rsid w:val="0096713E"/>
    <w:rsid w:val="00971CC7"/>
    <w:rsid w:val="00972B5A"/>
    <w:rsid w:val="00975034"/>
    <w:rsid w:val="009752CA"/>
    <w:rsid w:val="00977205"/>
    <w:rsid w:val="00977720"/>
    <w:rsid w:val="009821EA"/>
    <w:rsid w:val="00982281"/>
    <w:rsid w:val="0098246A"/>
    <w:rsid w:val="00983397"/>
    <w:rsid w:val="00983CD6"/>
    <w:rsid w:val="009870DF"/>
    <w:rsid w:val="00987139"/>
    <w:rsid w:val="0099179F"/>
    <w:rsid w:val="00992B95"/>
    <w:rsid w:val="00993F90"/>
    <w:rsid w:val="00994089"/>
    <w:rsid w:val="00995DB4"/>
    <w:rsid w:val="0099790F"/>
    <w:rsid w:val="009979D5"/>
    <w:rsid w:val="00997B32"/>
    <w:rsid w:val="009A0FAA"/>
    <w:rsid w:val="009A0FBE"/>
    <w:rsid w:val="009A158B"/>
    <w:rsid w:val="009A1C9D"/>
    <w:rsid w:val="009A481C"/>
    <w:rsid w:val="009A6524"/>
    <w:rsid w:val="009A6C9D"/>
    <w:rsid w:val="009A79A3"/>
    <w:rsid w:val="009A7AFB"/>
    <w:rsid w:val="009B0EE2"/>
    <w:rsid w:val="009B193B"/>
    <w:rsid w:val="009B4BE5"/>
    <w:rsid w:val="009B55E5"/>
    <w:rsid w:val="009B69C5"/>
    <w:rsid w:val="009B7FD6"/>
    <w:rsid w:val="009C0466"/>
    <w:rsid w:val="009C0586"/>
    <w:rsid w:val="009C1148"/>
    <w:rsid w:val="009C129B"/>
    <w:rsid w:val="009C40DA"/>
    <w:rsid w:val="009C4328"/>
    <w:rsid w:val="009C6908"/>
    <w:rsid w:val="009C70F9"/>
    <w:rsid w:val="009C7887"/>
    <w:rsid w:val="009D1E31"/>
    <w:rsid w:val="009D5E1A"/>
    <w:rsid w:val="009E0906"/>
    <w:rsid w:val="009E17CC"/>
    <w:rsid w:val="009E1E71"/>
    <w:rsid w:val="009E2BF1"/>
    <w:rsid w:val="009E2E6B"/>
    <w:rsid w:val="009E47D1"/>
    <w:rsid w:val="009E6CC2"/>
    <w:rsid w:val="009E6DBD"/>
    <w:rsid w:val="009E7206"/>
    <w:rsid w:val="009E74FA"/>
    <w:rsid w:val="009E7DA7"/>
    <w:rsid w:val="009F00F5"/>
    <w:rsid w:val="009F1D92"/>
    <w:rsid w:val="009F3C8A"/>
    <w:rsid w:val="009F43EF"/>
    <w:rsid w:val="009F46F0"/>
    <w:rsid w:val="009F519C"/>
    <w:rsid w:val="009F5421"/>
    <w:rsid w:val="009F7B1E"/>
    <w:rsid w:val="00A0048E"/>
    <w:rsid w:val="00A00AF6"/>
    <w:rsid w:val="00A05E83"/>
    <w:rsid w:val="00A0613A"/>
    <w:rsid w:val="00A127F1"/>
    <w:rsid w:val="00A135C1"/>
    <w:rsid w:val="00A13CAA"/>
    <w:rsid w:val="00A173EE"/>
    <w:rsid w:val="00A211D7"/>
    <w:rsid w:val="00A25350"/>
    <w:rsid w:val="00A26776"/>
    <w:rsid w:val="00A268AE"/>
    <w:rsid w:val="00A26A8B"/>
    <w:rsid w:val="00A3218E"/>
    <w:rsid w:val="00A322E1"/>
    <w:rsid w:val="00A32CA2"/>
    <w:rsid w:val="00A3337B"/>
    <w:rsid w:val="00A34B20"/>
    <w:rsid w:val="00A353EA"/>
    <w:rsid w:val="00A363DA"/>
    <w:rsid w:val="00A368E7"/>
    <w:rsid w:val="00A37195"/>
    <w:rsid w:val="00A37464"/>
    <w:rsid w:val="00A41EDA"/>
    <w:rsid w:val="00A424B7"/>
    <w:rsid w:val="00A432C1"/>
    <w:rsid w:val="00A44650"/>
    <w:rsid w:val="00A45612"/>
    <w:rsid w:val="00A45E0C"/>
    <w:rsid w:val="00A46A05"/>
    <w:rsid w:val="00A46F8B"/>
    <w:rsid w:val="00A50AE8"/>
    <w:rsid w:val="00A50EB1"/>
    <w:rsid w:val="00A520F1"/>
    <w:rsid w:val="00A53B75"/>
    <w:rsid w:val="00A5611D"/>
    <w:rsid w:val="00A56742"/>
    <w:rsid w:val="00A5707A"/>
    <w:rsid w:val="00A61E86"/>
    <w:rsid w:val="00A63EA0"/>
    <w:rsid w:val="00A6433B"/>
    <w:rsid w:val="00A70965"/>
    <w:rsid w:val="00A737F7"/>
    <w:rsid w:val="00A77581"/>
    <w:rsid w:val="00A82FB2"/>
    <w:rsid w:val="00A846F7"/>
    <w:rsid w:val="00A85930"/>
    <w:rsid w:val="00A87339"/>
    <w:rsid w:val="00A87DD2"/>
    <w:rsid w:val="00A91C41"/>
    <w:rsid w:val="00A92A23"/>
    <w:rsid w:val="00A93114"/>
    <w:rsid w:val="00A9483C"/>
    <w:rsid w:val="00A96B1D"/>
    <w:rsid w:val="00A97045"/>
    <w:rsid w:val="00AA244E"/>
    <w:rsid w:val="00AA24B0"/>
    <w:rsid w:val="00AA2E8A"/>
    <w:rsid w:val="00AA3759"/>
    <w:rsid w:val="00AA3C69"/>
    <w:rsid w:val="00AA4146"/>
    <w:rsid w:val="00AA4156"/>
    <w:rsid w:val="00AA526D"/>
    <w:rsid w:val="00AA5A06"/>
    <w:rsid w:val="00AA734D"/>
    <w:rsid w:val="00AA7A44"/>
    <w:rsid w:val="00AB0425"/>
    <w:rsid w:val="00AB11B5"/>
    <w:rsid w:val="00AB330D"/>
    <w:rsid w:val="00AB45D6"/>
    <w:rsid w:val="00AB7137"/>
    <w:rsid w:val="00AC0E5B"/>
    <w:rsid w:val="00AC1881"/>
    <w:rsid w:val="00AC1FE4"/>
    <w:rsid w:val="00AC214B"/>
    <w:rsid w:val="00AC5E5B"/>
    <w:rsid w:val="00AC6C04"/>
    <w:rsid w:val="00AD016C"/>
    <w:rsid w:val="00AD0CA4"/>
    <w:rsid w:val="00AD1FD4"/>
    <w:rsid w:val="00AD563A"/>
    <w:rsid w:val="00AD6B24"/>
    <w:rsid w:val="00AD7878"/>
    <w:rsid w:val="00AE0938"/>
    <w:rsid w:val="00AE32C2"/>
    <w:rsid w:val="00AE3990"/>
    <w:rsid w:val="00AE5E60"/>
    <w:rsid w:val="00AE62BA"/>
    <w:rsid w:val="00AF0C0D"/>
    <w:rsid w:val="00AF3101"/>
    <w:rsid w:val="00AF4971"/>
    <w:rsid w:val="00AF5602"/>
    <w:rsid w:val="00AF77B4"/>
    <w:rsid w:val="00B0001B"/>
    <w:rsid w:val="00B00B60"/>
    <w:rsid w:val="00B0220B"/>
    <w:rsid w:val="00B0328E"/>
    <w:rsid w:val="00B06000"/>
    <w:rsid w:val="00B065FE"/>
    <w:rsid w:val="00B07093"/>
    <w:rsid w:val="00B104A5"/>
    <w:rsid w:val="00B11258"/>
    <w:rsid w:val="00B11F79"/>
    <w:rsid w:val="00B129A2"/>
    <w:rsid w:val="00B135AE"/>
    <w:rsid w:val="00B1487D"/>
    <w:rsid w:val="00B148D0"/>
    <w:rsid w:val="00B15C28"/>
    <w:rsid w:val="00B1674A"/>
    <w:rsid w:val="00B17451"/>
    <w:rsid w:val="00B17CA2"/>
    <w:rsid w:val="00B17F8B"/>
    <w:rsid w:val="00B20B20"/>
    <w:rsid w:val="00B215FD"/>
    <w:rsid w:val="00B219A2"/>
    <w:rsid w:val="00B24ABC"/>
    <w:rsid w:val="00B24CB3"/>
    <w:rsid w:val="00B26569"/>
    <w:rsid w:val="00B278B4"/>
    <w:rsid w:val="00B30446"/>
    <w:rsid w:val="00B32C18"/>
    <w:rsid w:val="00B335F2"/>
    <w:rsid w:val="00B3611D"/>
    <w:rsid w:val="00B3694A"/>
    <w:rsid w:val="00B36CDF"/>
    <w:rsid w:val="00B400B9"/>
    <w:rsid w:val="00B40470"/>
    <w:rsid w:val="00B40563"/>
    <w:rsid w:val="00B40EDB"/>
    <w:rsid w:val="00B41526"/>
    <w:rsid w:val="00B41C56"/>
    <w:rsid w:val="00B4579E"/>
    <w:rsid w:val="00B46686"/>
    <w:rsid w:val="00B47FC0"/>
    <w:rsid w:val="00B500E0"/>
    <w:rsid w:val="00B50AD5"/>
    <w:rsid w:val="00B51357"/>
    <w:rsid w:val="00B51C20"/>
    <w:rsid w:val="00B532D8"/>
    <w:rsid w:val="00B532F0"/>
    <w:rsid w:val="00B534ED"/>
    <w:rsid w:val="00B601B8"/>
    <w:rsid w:val="00B623DC"/>
    <w:rsid w:val="00B62D27"/>
    <w:rsid w:val="00B63344"/>
    <w:rsid w:val="00B646E2"/>
    <w:rsid w:val="00B64C24"/>
    <w:rsid w:val="00B6691A"/>
    <w:rsid w:val="00B673BC"/>
    <w:rsid w:val="00B67DD0"/>
    <w:rsid w:val="00B702FA"/>
    <w:rsid w:val="00B70A01"/>
    <w:rsid w:val="00B7486B"/>
    <w:rsid w:val="00B75AD9"/>
    <w:rsid w:val="00B75F74"/>
    <w:rsid w:val="00B76A12"/>
    <w:rsid w:val="00B76B32"/>
    <w:rsid w:val="00B8019C"/>
    <w:rsid w:val="00B8054D"/>
    <w:rsid w:val="00B810A0"/>
    <w:rsid w:val="00B8242A"/>
    <w:rsid w:val="00B8289C"/>
    <w:rsid w:val="00B82F8C"/>
    <w:rsid w:val="00B83311"/>
    <w:rsid w:val="00B836DB"/>
    <w:rsid w:val="00B8409C"/>
    <w:rsid w:val="00B8483D"/>
    <w:rsid w:val="00B84A6B"/>
    <w:rsid w:val="00B84B47"/>
    <w:rsid w:val="00B86815"/>
    <w:rsid w:val="00B86B6F"/>
    <w:rsid w:val="00B90B9E"/>
    <w:rsid w:val="00B9244E"/>
    <w:rsid w:val="00B92B08"/>
    <w:rsid w:val="00B95669"/>
    <w:rsid w:val="00B9679D"/>
    <w:rsid w:val="00B97DC3"/>
    <w:rsid w:val="00BA09AC"/>
    <w:rsid w:val="00BA1DDA"/>
    <w:rsid w:val="00BA2914"/>
    <w:rsid w:val="00BA3A8A"/>
    <w:rsid w:val="00BA401D"/>
    <w:rsid w:val="00BA415B"/>
    <w:rsid w:val="00BA4B87"/>
    <w:rsid w:val="00BA504D"/>
    <w:rsid w:val="00BA6437"/>
    <w:rsid w:val="00BB00BB"/>
    <w:rsid w:val="00BB1998"/>
    <w:rsid w:val="00BB3671"/>
    <w:rsid w:val="00BB41CB"/>
    <w:rsid w:val="00BB4392"/>
    <w:rsid w:val="00BB4660"/>
    <w:rsid w:val="00BB504A"/>
    <w:rsid w:val="00BB5566"/>
    <w:rsid w:val="00BB5596"/>
    <w:rsid w:val="00BB5709"/>
    <w:rsid w:val="00BB5F6C"/>
    <w:rsid w:val="00BB60E5"/>
    <w:rsid w:val="00BB6623"/>
    <w:rsid w:val="00BB6EEF"/>
    <w:rsid w:val="00BB7A53"/>
    <w:rsid w:val="00BC039A"/>
    <w:rsid w:val="00BC0B05"/>
    <w:rsid w:val="00BC0F1A"/>
    <w:rsid w:val="00BC305A"/>
    <w:rsid w:val="00BC477A"/>
    <w:rsid w:val="00BC6A1F"/>
    <w:rsid w:val="00BC7DF8"/>
    <w:rsid w:val="00BD0A0F"/>
    <w:rsid w:val="00BD1CFB"/>
    <w:rsid w:val="00BD2342"/>
    <w:rsid w:val="00BD4407"/>
    <w:rsid w:val="00BD5178"/>
    <w:rsid w:val="00BD74ED"/>
    <w:rsid w:val="00BE1B9C"/>
    <w:rsid w:val="00BE3D10"/>
    <w:rsid w:val="00BE63F7"/>
    <w:rsid w:val="00BE67CB"/>
    <w:rsid w:val="00BE741F"/>
    <w:rsid w:val="00BE7B6E"/>
    <w:rsid w:val="00BF011A"/>
    <w:rsid w:val="00BF1528"/>
    <w:rsid w:val="00BF3EB6"/>
    <w:rsid w:val="00BF4620"/>
    <w:rsid w:val="00BF5E0D"/>
    <w:rsid w:val="00BF6D5F"/>
    <w:rsid w:val="00BF6E4F"/>
    <w:rsid w:val="00BF7F64"/>
    <w:rsid w:val="00C021AE"/>
    <w:rsid w:val="00C02306"/>
    <w:rsid w:val="00C030AB"/>
    <w:rsid w:val="00C0313E"/>
    <w:rsid w:val="00C037CE"/>
    <w:rsid w:val="00C04311"/>
    <w:rsid w:val="00C05861"/>
    <w:rsid w:val="00C06789"/>
    <w:rsid w:val="00C07CCA"/>
    <w:rsid w:val="00C112FF"/>
    <w:rsid w:val="00C1169E"/>
    <w:rsid w:val="00C12499"/>
    <w:rsid w:val="00C12825"/>
    <w:rsid w:val="00C14393"/>
    <w:rsid w:val="00C15C6B"/>
    <w:rsid w:val="00C15F50"/>
    <w:rsid w:val="00C17C9A"/>
    <w:rsid w:val="00C214B0"/>
    <w:rsid w:val="00C2197D"/>
    <w:rsid w:val="00C23CD1"/>
    <w:rsid w:val="00C25CAC"/>
    <w:rsid w:val="00C3052D"/>
    <w:rsid w:val="00C31C15"/>
    <w:rsid w:val="00C3262C"/>
    <w:rsid w:val="00C33D27"/>
    <w:rsid w:val="00C34833"/>
    <w:rsid w:val="00C36FE9"/>
    <w:rsid w:val="00C41F15"/>
    <w:rsid w:val="00C45537"/>
    <w:rsid w:val="00C45BC7"/>
    <w:rsid w:val="00C475EB"/>
    <w:rsid w:val="00C50172"/>
    <w:rsid w:val="00C51853"/>
    <w:rsid w:val="00C5387D"/>
    <w:rsid w:val="00C5421A"/>
    <w:rsid w:val="00C54595"/>
    <w:rsid w:val="00C549A7"/>
    <w:rsid w:val="00C5579F"/>
    <w:rsid w:val="00C55BE4"/>
    <w:rsid w:val="00C55C0C"/>
    <w:rsid w:val="00C57A8F"/>
    <w:rsid w:val="00C57E45"/>
    <w:rsid w:val="00C60467"/>
    <w:rsid w:val="00C6251D"/>
    <w:rsid w:val="00C64BBA"/>
    <w:rsid w:val="00C6775E"/>
    <w:rsid w:val="00C67A03"/>
    <w:rsid w:val="00C67A50"/>
    <w:rsid w:val="00C700E7"/>
    <w:rsid w:val="00C7065B"/>
    <w:rsid w:val="00C708B7"/>
    <w:rsid w:val="00C72647"/>
    <w:rsid w:val="00C72CF0"/>
    <w:rsid w:val="00C73334"/>
    <w:rsid w:val="00C747BD"/>
    <w:rsid w:val="00C822A9"/>
    <w:rsid w:val="00C826B2"/>
    <w:rsid w:val="00C82C44"/>
    <w:rsid w:val="00C87928"/>
    <w:rsid w:val="00C87DF8"/>
    <w:rsid w:val="00C90616"/>
    <w:rsid w:val="00C91BDB"/>
    <w:rsid w:val="00C9238C"/>
    <w:rsid w:val="00C9299F"/>
    <w:rsid w:val="00C92E22"/>
    <w:rsid w:val="00C95857"/>
    <w:rsid w:val="00C97687"/>
    <w:rsid w:val="00CA0907"/>
    <w:rsid w:val="00CA096E"/>
    <w:rsid w:val="00CA0E26"/>
    <w:rsid w:val="00CA34CA"/>
    <w:rsid w:val="00CA4B2A"/>
    <w:rsid w:val="00CA4E82"/>
    <w:rsid w:val="00CA5776"/>
    <w:rsid w:val="00CA5FAA"/>
    <w:rsid w:val="00CA71AE"/>
    <w:rsid w:val="00CA76F7"/>
    <w:rsid w:val="00CA7EFB"/>
    <w:rsid w:val="00CB0156"/>
    <w:rsid w:val="00CB5D0A"/>
    <w:rsid w:val="00CB678F"/>
    <w:rsid w:val="00CB67A8"/>
    <w:rsid w:val="00CB7A4F"/>
    <w:rsid w:val="00CC03C5"/>
    <w:rsid w:val="00CC164F"/>
    <w:rsid w:val="00CC19B5"/>
    <w:rsid w:val="00CC1CAF"/>
    <w:rsid w:val="00CC2011"/>
    <w:rsid w:val="00CC2261"/>
    <w:rsid w:val="00CC426E"/>
    <w:rsid w:val="00CC5044"/>
    <w:rsid w:val="00CC5A9A"/>
    <w:rsid w:val="00CC66E8"/>
    <w:rsid w:val="00CC68B2"/>
    <w:rsid w:val="00CD27CE"/>
    <w:rsid w:val="00CD68BA"/>
    <w:rsid w:val="00CD7348"/>
    <w:rsid w:val="00CD7664"/>
    <w:rsid w:val="00CE048A"/>
    <w:rsid w:val="00CE4E5B"/>
    <w:rsid w:val="00CE5BFC"/>
    <w:rsid w:val="00CF012A"/>
    <w:rsid w:val="00CF2D76"/>
    <w:rsid w:val="00CF348C"/>
    <w:rsid w:val="00CF6522"/>
    <w:rsid w:val="00CF66A6"/>
    <w:rsid w:val="00D00518"/>
    <w:rsid w:val="00D00586"/>
    <w:rsid w:val="00D0093E"/>
    <w:rsid w:val="00D03CDE"/>
    <w:rsid w:val="00D04997"/>
    <w:rsid w:val="00D064D9"/>
    <w:rsid w:val="00D075B1"/>
    <w:rsid w:val="00D075D0"/>
    <w:rsid w:val="00D07AAC"/>
    <w:rsid w:val="00D11337"/>
    <w:rsid w:val="00D135F8"/>
    <w:rsid w:val="00D2093B"/>
    <w:rsid w:val="00D21FC2"/>
    <w:rsid w:val="00D247C4"/>
    <w:rsid w:val="00D26224"/>
    <w:rsid w:val="00D27B5E"/>
    <w:rsid w:val="00D323BD"/>
    <w:rsid w:val="00D33F11"/>
    <w:rsid w:val="00D3430C"/>
    <w:rsid w:val="00D351E4"/>
    <w:rsid w:val="00D410F3"/>
    <w:rsid w:val="00D43817"/>
    <w:rsid w:val="00D45EAF"/>
    <w:rsid w:val="00D46D5E"/>
    <w:rsid w:val="00D47302"/>
    <w:rsid w:val="00D47447"/>
    <w:rsid w:val="00D47BA8"/>
    <w:rsid w:val="00D508B8"/>
    <w:rsid w:val="00D52081"/>
    <w:rsid w:val="00D52608"/>
    <w:rsid w:val="00D54137"/>
    <w:rsid w:val="00D54A09"/>
    <w:rsid w:val="00D552FB"/>
    <w:rsid w:val="00D55519"/>
    <w:rsid w:val="00D56CB4"/>
    <w:rsid w:val="00D576F7"/>
    <w:rsid w:val="00D611E0"/>
    <w:rsid w:val="00D61DFD"/>
    <w:rsid w:val="00D64D1B"/>
    <w:rsid w:val="00D65CD2"/>
    <w:rsid w:val="00D71860"/>
    <w:rsid w:val="00D71B8A"/>
    <w:rsid w:val="00D76F01"/>
    <w:rsid w:val="00D82438"/>
    <w:rsid w:val="00D8614D"/>
    <w:rsid w:val="00D86BC7"/>
    <w:rsid w:val="00D86FCE"/>
    <w:rsid w:val="00D8785D"/>
    <w:rsid w:val="00D87D3C"/>
    <w:rsid w:val="00D907D2"/>
    <w:rsid w:val="00D90A60"/>
    <w:rsid w:val="00D913F5"/>
    <w:rsid w:val="00D91B6A"/>
    <w:rsid w:val="00D91F92"/>
    <w:rsid w:val="00D925F9"/>
    <w:rsid w:val="00D9297D"/>
    <w:rsid w:val="00D93097"/>
    <w:rsid w:val="00D9414F"/>
    <w:rsid w:val="00D9419B"/>
    <w:rsid w:val="00D94BF9"/>
    <w:rsid w:val="00D97EC6"/>
    <w:rsid w:val="00DA03B2"/>
    <w:rsid w:val="00DA0679"/>
    <w:rsid w:val="00DA0F56"/>
    <w:rsid w:val="00DA14C4"/>
    <w:rsid w:val="00DA1F34"/>
    <w:rsid w:val="00DA1F5F"/>
    <w:rsid w:val="00DB0595"/>
    <w:rsid w:val="00DB081C"/>
    <w:rsid w:val="00DB14D5"/>
    <w:rsid w:val="00DB1F94"/>
    <w:rsid w:val="00DB2021"/>
    <w:rsid w:val="00DB4517"/>
    <w:rsid w:val="00DB716B"/>
    <w:rsid w:val="00DB72DC"/>
    <w:rsid w:val="00DC1E4A"/>
    <w:rsid w:val="00DC50A0"/>
    <w:rsid w:val="00DC7C81"/>
    <w:rsid w:val="00DC7D19"/>
    <w:rsid w:val="00DD0326"/>
    <w:rsid w:val="00DD19F3"/>
    <w:rsid w:val="00DD2B3D"/>
    <w:rsid w:val="00DD38EC"/>
    <w:rsid w:val="00DD5852"/>
    <w:rsid w:val="00DD620B"/>
    <w:rsid w:val="00DE0A04"/>
    <w:rsid w:val="00DE0F94"/>
    <w:rsid w:val="00DE1D37"/>
    <w:rsid w:val="00DE2229"/>
    <w:rsid w:val="00DE2A90"/>
    <w:rsid w:val="00DE314E"/>
    <w:rsid w:val="00DE3B99"/>
    <w:rsid w:val="00DE535E"/>
    <w:rsid w:val="00DE7F08"/>
    <w:rsid w:val="00DF0E33"/>
    <w:rsid w:val="00DF329A"/>
    <w:rsid w:val="00DF32D7"/>
    <w:rsid w:val="00DF3FA9"/>
    <w:rsid w:val="00DF41DD"/>
    <w:rsid w:val="00DF4CFE"/>
    <w:rsid w:val="00DF5904"/>
    <w:rsid w:val="00DF679A"/>
    <w:rsid w:val="00E00110"/>
    <w:rsid w:val="00E01B82"/>
    <w:rsid w:val="00E041D2"/>
    <w:rsid w:val="00E04685"/>
    <w:rsid w:val="00E048A2"/>
    <w:rsid w:val="00E04AAF"/>
    <w:rsid w:val="00E06619"/>
    <w:rsid w:val="00E10423"/>
    <w:rsid w:val="00E104B8"/>
    <w:rsid w:val="00E11BB7"/>
    <w:rsid w:val="00E12F3B"/>
    <w:rsid w:val="00E13451"/>
    <w:rsid w:val="00E14110"/>
    <w:rsid w:val="00E14B80"/>
    <w:rsid w:val="00E1567E"/>
    <w:rsid w:val="00E160D7"/>
    <w:rsid w:val="00E1782E"/>
    <w:rsid w:val="00E20740"/>
    <w:rsid w:val="00E208A6"/>
    <w:rsid w:val="00E22151"/>
    <w:rsid w:val="00E229F8"/>
    <w:rsid w:val="00E2585C"/>
    <w:rsid w:val="00E26773"/>
    <w:rsid w:val="00E26B45"/>
    <w:rsid w:val="00E26E66"/>
    <w:rsid w:val="00E30CCA"/>
    <w:rsid w:val="00E31E52"/>
    <w:rsid w:val="00E32657"/>
    <w:rsid w:val="00E35EBD"/>
    <w:rsid w:val="00E36C5B"/>
    <w:rsid w:val="00E37FD3"/>
    <w:rsid w:val="00E40D9F"/>
    <w:rsid w:val="00E42F94"/>
    <w:rsid w:val="00E4438C"/>
    <w:rsid w:val="00E445DF"/>
    <w:rsid w:val="00E46D7C"/>
    <w:rsid w:val="00E50B19"/>
    <w:rsid w:val="00E52A81"/>
    <w:rsid w:val="00E53A8C"/>
    <w:rsid w:val="00E5438E"/>
    <w:rsid w:val="00E54EF8"/>
    <w:rsid w:val="00E556FE"/>
    <w:rsid w:val="00E579A8"/>
    <w:rsid w:val="00E62E24"/>
    <w:rsid w:val="00E63B95"/>
    <w:rsid w:val="00E63DBA"/>
    <w:rsid w:val="00E64C8C"/>
    <w:rsid w:val="00E667DC"/>
    <w:rsid w:val="00E70608"/>
    <w:rsid w:val="00E70CDD"/>
    <w:rsid w:val="00E72D18"/>
    <w:rsid w:val="00E7547A"/>
    <w:rsid w:val="00E766B6"/>
    <w:rsid w:val="00E7675C"/>
    <w:rsid w:val="00E773E5"/>
    <w:rsid w:val="00E77A79"/>
    <w:rsid w:val="00E802C8"/>
    <w:rsid w:val="00E8185B"/>
    <w:rsid w:val="00E81AF0"/>
    <w:rsid w:val="00E87D60"/>
    <w:rsid w:val="00E902D2"/>
    <w:rsid w:val="00E905D5"/>
    <w:rsid w:val="00E9099C"/>
    <w:rsid w:val="00E91B3A"/>
    <w:rsid w:val="00E91B93"/>
    <w:rsid w:val="00E95FDB"/>
    <w:rsid w:val="00E960DC"/>
    <w:rsid w:val="00EA1041"/>
    <w:rsid w:val="00EA6C27"/>
    <w:rsid w:val="00EA747F"/>
    <w:rsid w:val="00EB2338"/>
    <w:rsid w:val="00EB30FC"/>
    <w:rsid w:val="00EB37F3"/>
    <w:rsid w:val="00EB4052"/>
    <w:rsid w:val="00EB48A9"/>
    <w:rsid w:val="00EB6233"/>
    <w:rsid w:val="00EB720A"/>
    <w:rsid w:val="00EB7495"/>
    <w:rsid w:val="00EC0BBB"/>
    <w:rsid w:val="00EC1934"/>
    <w:rsid w:val="00EC34C9"/>
    <w:rsid w:val="00EC3D17"/>
    <w:rsid w:val="00EC4369"/>
    <w:rsid w:val="00EC4CF9"/>
    <w:rsid w:val="00EC567F"/>
    <w:rsid w:val="00EC5D1D"/>
    <w:rsid w:val="00EC5DA7"/>
    <w:rsid w:val="00EC6038"/>
    <w:rsid w:val="00EC69BC"/>
    <w:rsid w:val="00ED1B56"/>
    <w:rsid w:val="00ED220B"/>
    <w:rsid w:val="00ED4CCB"/>
    <w:rsid w:val="00ED5032"/>
    <w:rsid w:val="00ED7A98"/>
    <w:rsid w:val="00ED7BC9"/>
    <w:rsid w:val="00EE0691"/>
    <w:rsid w:val="00EE413A"/>
    <w:rsid w:val="00EF090D"/>
    <w:rsid w:val="00EF35A9"/>
    <w:rsid w:val="00EF4B2E"/>
    <w:rsid w:val="00EF4FAC"/>
    <w:rsid w:val="00EF7AA6"/>
    <w:rsid w:val="00EF7AD5"/>
    <w:rsid w:val="00F011A9"/>
    <w:rsid w:val="00F03F7C"/>
    <w:rsid w:val="00F04547"/>
    <w:rsid w:val="00F1137A"/>
    <w:rsid w:val="00F1144D"/>
    <w:rsid w:val="00F12D54"/>
    <w:rsid w:val="00F13DCA"/>
    <w:rsid w:val="00F17368"/>
    <w:rsid w:val="00F20ADB"/>
    <w:rsid w:val="00F21B88"/>
    <w:rsid w:val="00F22837"/>
    <w:rsid w:val="00F22B60"/>
    <w:rsid w:val="00F231D3"/>
    <w:rsid w:val="00F23317"/>
    <w:rsid w:val="00F256E4"/>
    <w:rsid w:val="00F263E6"/>
    <w:rsid w:val="00F266A2"/>
    <w:rsid w:val="00F27EC1"/>
    <w:rsid w:val="00F3031C"/>
    <w:rsid w:val="00F30E12"/>
    <w:rsid w:val="00F31289"/>
    <w:rsid w:val="00F318A4"/>
    <w:rsid w:val="00F3201F"/>
    <w:rsid w:val="00F33CE6"/>
    <w:rsid w:val="00F34258"/>
    <w:rsid w:val="00F34ECB"/>
    <w:rsid w:val="00F35831"/>
    <w:rsid w:val="00F36117"/>
    <w:rsid w:val="00F36BF8"/>
    <w:rsid w:val="00F37365"/>
    <w:rsid w:val="00F3750A"/>
    <w:rsid w:val="00F409D0"/>
    <w:rsid w:val="00F40DB1"/>
    <w:rsid w:val="00F41338"/>
    <w:rsid w:val="00F43801"/>
    <w:rsid w:val="00F45527"/>
    <w:rsid w:val="00F50437"/>
    <w:rsid w:val="00F50834"/>
    <w:rsid w:val="00F534B3"/>
    <w:rsid w:val="00F55CA3"/>
    <w:rsid w:val="00F55F9F"/>
    <w:rsid w:val="00F57373"/>
    <w:rsid w:val="00F6061D"/>
    <w:rsid w:val="00F61F5C"/>
    <w:rsid w:val="00F64634"/>
    <w:rsid w:val="00F65317"/>
    <w:rsid w:val="00F679D6"/>
    <w:rsid w:val="00F72BF1"/>
    <w:rsid w:val="00F72FD6"/>
    <w:rsid w:val="00F733DF"/>
    <w:rsid w:val="00F750BA"/>
    <w:rsid w:val="00F76284"/>
    <w:rsid w:val="00F7752D"/>
    <w:rsid w:val="00F804C8"/>
    <w:rsid w:val="00F8425C"/>
    <w:rsid w:val="00F84F2A"/>
    <w:rsid w:val="00F87442"/>
    <w:rsid w:val="00F876E2"/>
    <w:rsid w:val="00F8787C"/>
    <w:rsid w:val="00F878FC"/>
    <w:rsid w:val="00F90054"/>
    <w:rsid w:val="00F903B5"/>
    <w:rsid w:val="00F91738"/>
    <w:rsid w:val="00FA0F78"/>
    <w:rsid w:val="00FA1855"/>
    <w:rsid w:val="00FA2831"/>
    <w:rsid w:val="00FA2A1E"/>
    <w:rsid w:val="00FA3257"/>
    <w:rsid w:val="00FA49A9"/>
    <w:rsid w:val="00FA67C6"/>
    <w:rsid w:val="00FA6A64"/>
    <w:rsid w:val="00FB03F0"/>
    <w:rsid w:val="00FB05B3"/>
    <w:rsid w:val="00FB12A1"/>
    <w:rsid w:val="00FB155A"/>
    <w:rsid w:val="00FB1D37"/>
    <w:rsid w:val="00FB4E94"/>
    <w:rsid w:val="00FB4F2A"/>
    <w:rsid w:val="00FB544C"/>
    <w:rsid w:val="00FC3522"/>
    <w:rsid w:val="00FC4A6B"/>
    <w:rsid w:val="00FC6F68"/>
    <w:rsid w:val="00FC70F5"/>
    <w:rsid w:val="00FD03DF"/>
    <w:rsid w:val="00FD2C9D"/>
    <w:rsid w:val="00FD2DEA"/>
    <w:rsid w:val="00FD4131"/>
    <w:rsid w:val="00FD5215"/>
    <w:rsid w:val="00FD5E4C"/>
    <w:rsid w:val="00FD64FC"/>
    <w:rsid w:val="00FE076D"/>
    <w:rsid w:val="00FE135B"/>
    <w:rsid w:val="00FE152C"/>
    <w:rsid w:val="00FE2076"/>
    <w:rsid w:val="00FE24E3"/>
    <w:rsid w:val="00FE2AF9"/>
    <w:rsid w:val="00FE3A52"/>
    <w:rsid w:val="00FE7045"/>
    <w:rsid w:val="00FF1C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EA997F"/>
  <w15:chartTrackingRefBased/>
  <w15:docId w15:val="{CC0A4ECC-E793-49AB-8D19-3D4DCAFD0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7E1"/>
    <w:rPr>
      <w:rFonts w:eastAsia="Times New Roman" w:cs="Calibri"/>
      <w:sz w:val="22"/>
      <w:szCs w:val="24"/>
      <w:lang w:val="en-US" w:eastAsia="en-US"/>
    </w:rPr>
  </w:style>
  <w:style w:type="paragraph" w:styleId="Heading2">
    <w:name w:val="heading 2"/>
    <w:basedOn w:val="Normal"/>
    <w:next w:val="Normal"/>
    <w:link w:val="Heading2Char"/>
    <w:qFormat/>
    <w:rsid w:val="006C07E1"/>
    <w:pPr>
      <w:keepNext/>
      <w:spacing w:before="240" w:after="60"/>
      <w:outlineLvl w:val="1"/>
    </w:pPr>
    <w:rPr>
      <w:rFonts w:ascii="Arial" w:hAnsi="Arial"/>
      <w:b/>
      <w:bCs/>
      <w:i/>
      <w:iCs/>
      <w:sz w:val="28"/>
      <w:szCs w:val="28"/>
      <w:lang w:val="x-none" w:eastAsia="x-none"/>
    </w:rPr>
  </w:style>
  <w:style w:type="paragraph" w:styleId="Heading3">
    <w:name w:val="heading 3"/>
    <w:basedOn w:val="Normal"/>
    <w:next w:val="Normal"/>
    <w:link w:val="Heading3Char"/>
    <w:qFormat/>
    <w:rsid w:val="006C07E1"/>
    <w:pPr>
      <w:keepNext/>
      <w:widowControl w:val="0"/>
      <w:tabs>
        <w:tab w:val="left" w:pos="450"/>
        <w:tab w:val="left" w:pos="540"/>
        <w:tab w:val="left" w:pos="1932"/>
        <w:tab w:val="left" w:pos="2416"/>
        <w:tab w:val="left" w:pos="3384"/>
        <w:tab w:val="left" w:pos="9940"/>
        <w:tab w:val="left" w:leader="dot" w:pos="16512"/>
      </w:tabs>
      <w:outlineLvl w:val="2"/>
    </w:pPr>
    <w:rPr>
      <w:rFonts w:ascii="Garamond" w:hAnsi="Garamond"/>
      <w:b/>
      <w:color w:val="00000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6C07E1"/>
    <w:rPr>
      <w:rFonts w:ascii="Arial" w:eastAsia="Times New Roman" w:hAnsi="Arial" w:cs="Times New Roman"/>
      <w:b/>
      <w:bCs/>
      <w:i/>
      <w:iCs/>
      <w:sz w:val="28"/>
      <w:szCs w:val="28"/>
      <w:lang w:val="x-none" w:eastAsia="x-none"/>
    </w:rPr>
  </w:style>
  <w:style w:type="character" w:customStyle="1" w:styleId="Heading3Char">
    <w:name w:val="Heading 3 Char"/>
    <w:link w:val="Heading3"/>
    <w:rsid w:val="006C07E1"/>
    <w:rPr>
      <w:rFonts w:ascii="Garamond" w:eastAsia="Times New Roman" w:hAnsi="Garamond" w:cs="Times New Roman"/>
      <w:b/>
      <w:color w:val="000000"/>
      <w:sz w:val="20"/>
      <w:szCs w:val="20"/>
      <w:lang w:val="x-none" w:eastAsia="x-none"/>
    </w:rPr>
  </w:style>
  <w:style w:type="paragraph" w:customStyle="1" w:styleId="StyleBodyText2CharChar">
    <w:name w:val="Style Body Text 2 + Char Char"/>
    <w:basedOn w:val="BodyText2"/>
    <w:link w:val="StyleBodyText2CharCharChar"/>
    <w:rsid w:val="006C07E1"/>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line="240" w:lineRule="auto"/>
      <w:jc w:val="both"/>
    </w:pPr>
    <w:rPr>
      <w:rFonts w:ascii="Book Antiqua" w:hAnsi="Book Antiqua"/>
      <w:color w:val="000000"/>
      <w:sz w:val="16"/>
      <w:szCs w:val="20"/>
      <w:lang w:val="x-none" w:eastAsia="x-none"/>
    </w:rPr>
  </w:style>
  <w:style w:type="character" w:customStyle="1" w:styleId="StyleBodyText2CharCharChar">
    <w:name w:val="Style Body Text 2 + Char Char Char"/>
    <w:link w:val="StyleBodyText2CharChar"/>
    <w:rsid w:val="006C07E1"/>
    <w:rPr>
      <w:rFonts w:ascii="Book Antiqua" w:eastAsia="Times New Roman" w:hAnsi="Book Antiqua" w:cs="Times New Roman"/>
      <w:color w:val="000000"/>
      <w:sz w:val="16"/>
      <w:szCs w:val="20"/>
      <w:lang w:val="x-none" w:eastAsia="x-none"/>
    </w:rPr>
  </w:style>
  <w:style w:type="paragraph" w:styleId="Footer">
    <w:name w:val="footer"/>
    <w:basedOn w:val="Normal"/>
    <w:link w:val="FooterChar"/>
    <w:uiPriority w:val="99"/>
    <w:rsid w:val="006C07E1"/>
    <w:pPr>
      <w:tabs>
        <w:tab w:val="center" w:pos="4320"/>
        <w:tab w:val="right" w:pos="8640"/>
      </w:tabs>
    </w:pPr>
    <w:rPr>
      <w:lang w:val="x-none" w:eastAsia="x-none"/>
    </w:rPr>
  </w:style>
  <w:style w:type="character" w:customStyle="1" w:styleId="FooterChar">
    <w:name w:val="Footer Char"/>
    <w:link w:val="Footer"/>
    <w:uiPriority w:val="99"/>
    <w:rsid w:val="006C07E1"/>
    <w:rPr>
      <w:rFonts w:ascii="Times New Roman" w:eastAsia="Times New Roman" w:hAnsi="Times New Roman" w:cs="Times New Roman"/>
      <w:sz w:val="24"/>
      <w:szCs w:val="24"/>
      <w:lang w:val="x-none" w:eastAsia="x-none"/>
    </w:rPr>
  </w:style>
  <w:style w:type="character" w:styleId="Hyperlink">
    <w:name w:val="Hyperlink"/>
    <w:uiPriority w:val="99"/>
    <w:unhideWhenUsed/>
    <w:rsid w:val="006C07E1"/>
    <w:rPr>
      <w:color w:val="0000FF"/>
      <w:u w:val="single"/>
    </w:rPr>
  </w:style>
  <w:style w:type="paragraph" w:styleId="BodyText2">
    <w:name w:val="Body Text 2"/>
    <w:basedOn w:val="Normal"/>
    <w:link w:val="BodyText2Char"/>
    <w:uiPriority w:val="99"/>
    <w:semiHidden/>
    <w:unhideWhenUsed/>
    <w:rsid w:val="006C07E1"/>
    <w:pPr>
      <w:spacing w:after="120" w:line="480" w:lineRule="auto"/>
    </w:pPr>
  </w:style>
  <w:style w:type="character" w:customStyle="1" w:styleId="BodyText2Char">
    <w:name w:val="Body Text 2 Char"/>
    <w:link w:val="BodyText2"/>
    <w:uiPriority w:val="99"/>
    <w:semiHidden/>
    <w:rsid w:val="006C07E1"/>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E445DF"/>
    <w:pPr>
      <w:ind w:left="720"/>
    </w:pPr>
  </w:style>
  <w:style w:type="table" w:customStyle="1" w:styleId="TableGrid7">
    <w:name w:val="Table Grid7"/>
    <w:basedOn w:val="TableNormal"/>
    <w:rsid w:val="00E445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4E18EF"/>
    <w:rPr>
      <w:sz w:val="16"/>
      <w:szCs w:val="16"/>
    </w:rPr>
  </w:style>
  <w:style w:type="paragraph" w:styleId="CommentText">
    <w:name w:val="annotation text"/>
    <w:basedOn w:val="Normal"/>
    <w:link w:val="CommentTextChar"/>
    <w:uiPriority w:val="99"/>
    <w:unhideWhenUsed/>
    <w:rsid w:val="004E18EF"/>
    <w:rPr>
      <w:sz w:val="20"/>
      <w:szCs w:val="20"/>
    </w:rPr>
  </w:style>
  <w:style w:type="character" w:customStyle="1" w:styleId="CommentTextChar">
    <w:name w:val="Comment Text Char"/>
    <w:link w:val="CommentText"/>
    <w:uiPriority w:val="99"/>
    <w:rsid w:val="004E18E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E18EF"/>
    <w:rPr>
      <w:b/>
      <w:bCs/>
    </w:rPr>
  </w:style>
  <w:style w:type="character" w:customStyle="1" w:styleId="CommentSubjectChar">
    <w:name w:val="Comment Subject Char"/>
    <w:link w:val="CommentSubject"/>
    <w:uiPriority w:val="99"/>
    <w:semiHidden/>
    <w:rsid w:val="004E18E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4E18EF"/>
    <w:rPr>
      <w:rFonts w:ascii="Tahoma" w:hAnsi="Tahoma" w:cs="Tahoma"/>
      <w:sz w:val="16"/>
      <w:szCs w:val="16"/>
    </w:rPr>
  </w:style>
  <w:style w:type="character" w:customStyle="1" w:styleId="BalloonTextChar">
    <w:name w:val="Balloon Text Char"/>
    <w:link w:val="BalloonText"/>
    <w:uiPriority w:val="99"/>
    <w:semiHidden/>
    <w:rsid w:val="004E18EF"/>
    <w:rPr>
      <w:rFonts w:ascii="Tahoma" w:eastAsia="Times New Roman" w:hAnsi="Tahoma" w:cs="Tahoma"/>
      <w:sz w:val="16"/>
      <w:szCs w:val="16"/>
    </w:rPr>
  </w:style>
  <w:style w:type="paragraph" w:styleId="Header">
    <w:name w:val="header"/>
    <w:basedOn w:val="Normal"/>
    <w:link w:val="HeaderChar"/>
    <w:uiPriority w:val="99"/>
    <w:unhideWhenUsed/>
    <w:rsid w:val="00012EDA"/>
    <w:pPr>
      <w:tabs>
        <w:tab w:val="center" w:pos="4680"/>
        <w:tab w:val="right" w:pos="9360"/>
      </w:tabs>
    </w:pPr>
  </w:style>
  <w:style w:type="character" w:customStyle="1" w:styleId="HeaderChar">
    <w:name w:val="Header Char"/>
    <w:link w:val="Header"/>
    <w:uiPriority w:val="99"/>
    <w:rsid w:val="00012EDA"/>
    <w:rPr>
      <w:rFonts w:ascii="Times New Roman" w:eastAsia="Times New Roman" w:hAnsi="Times New Roman" w:cs="Times New Roman"/>
      <w:sz w:val="24"/>
      <w:szCs w:val="24"/>
    </w:rPr>
  </w:style>
  <w:style w:type="character" w:styleId="FollowedHyperlink">
    <w:name w:val="FollowedHyperlink"/>
    <w:uiPriority w:val="99"/>
    <w:semiHidden/>
    <w:unhideWhenUsed/>
    <w:rsid w:val="00FB155A"/>
    <w:rPr>
      <w:color w:val="800080"/>
      <w:u w:val="single"/>
    </w:rPr>
  </w:style>
  <w:style w:type="character" w:styleId="PageNumber">
    <w:name w:val="page number"/>
    <w:rsid w:val="00A737F7"/>
  </w:style>
  <w:style w:type="paragraph" w:customStyle="1" w:styleId="Level2Text">
    <w:name w:val="Level 2 Text"/>
    <w:basedOn w:val="BodyText"/>
    <w:qFormat/>
    <w:rsid w:val="004B7C22"/>
  </w:style>
  <w:style w:type="table" w:styleId="TableGrid">
    <w:name w:val="Table Grid"/>
    <w:basedOn w:val="TableNormal"/>
    <w:rsid w:val="004B7C22"/>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4B7C22"/>
    <w:pPr>
      <w:spacing w:after="120"/>
    </w:pPr>
  </w:style>
  <w:style w:type="character" w:customStyle="1" w:styleId="BodyTextChar">
    <w:name w:val="Body Text Char"/>
    <w:link w:val="BodyText"/>
    <w:uiPriority w:val="99"/>
    <w:semiHidden/>
    <w:rsid w:val="004B7C22"/>
    <w:rPr>
      <w:rFonts w:ascii="Times New Roman" w:eastAsia="Times New Roman" w:hAnsi="Times New Roman"/>
      <w:sz w:val="24"/>
      <w:szCs w:val="24"/>
    </w:rPr>
  </w:style>
  <w:style w:type="character" w:customStyle="1" w:styleId="O-BodyTextChar">
    <w:name w:val="O-Body Text () Char"/>
    <w:aliases w:val="1Body Char,s1 Char"/>
    <w:basedOn w:val="DefaultParagraphFont"/>
    <w:link w:val="O-BodyText"/>
    <w:locked/>
    <w:rsid w:val="008B77FF"/>
    <w:rPr>
      <w:rFonts w:ascii="Times New Roman" w:eastAsia="Times New Roman" w:hAnsi="Times New Roman"/>
    </w:rPr>
  </w:style>
  <w:style w:type="paragraph" w:customStyle="1" w:styleId="O-BodyText">
    <w:name w:val="O-Body Text ()"/>
    <w:aliases w:val="1Body,s1"/>
    <w:basedOn w:val="Normal"/>
    <w:link w:val="O-BodyTextChar"/>
    <w:qFormat/>
    <w:rsid w:val="008B77FF"/>
    <w:pPr>
      <w:spacing w:after="240" w:line="288" w:lineRule="auto"/>
    </w:pPr>
    <w:rPr>
      <w:rFonts w:ascii="Times New Roman" w:hAnsi="Times New Roman" w:cs="Times New Roman"/>
      <w:sz w:val="20"/>
      <w:szCs w:val="20"/>
      <w:lang w:val="en-GB" w:eastAsia="en-GB"/>
    </w:rPr>
  </w:style>
  <w:style w:type="character" w:styleId="Strong">
    <w:name w:val="Strong"/>
    <w:basedOn w:val="DefaultParagraphFont"/>
    <w:uiPriority w:val="22"/>
    <w:qFormat/>
    <w:rsid w:val="004309B3"/>
    <w:rPr>
      <w:b/>
      <w:bCs/>
    </w:rPr>
  </w:style>
  <w:style w:type="character" w:styleId="UnresolvedMention">
    <w:name w:val="Unresolved Mention"/>
    <w:basedOn w:val="DefaultParagraphFont"/>
    <w:uiPriority w:val="99"/>
    <w:semiHidden/>
    <w:unhideWhenUsed/>
    <w:rsid w:val="00E81AF0"/>
    <w:rPr>
      <w:color w:val="605E5C"/>
      <w:shd w:val="clear" w:color="auto" w:fill="E1DFDD"/>
    </w:rPr>
  </w:style>
  <w:style w:type="paragraph" w:styleId="NormalWeb">
    <w:name w:val="Normal (Web)"/>
    <w:basedOn w:val="Normal"/>
    <w:uiPriority w:val="99"/>
    <w:unhideWhenUsed/>
    <w:rsid w:val="001538D8"/>
    <w:pPr>
      <w:spacing w:before="100" w:beforeAutospacing="1" w:after="100" w:afterAutospacing="1"/>
    </w:pPr>
    <w:rPr>
      <w:rFonts w:ascii="Times New Roman" w:hAnsi="Times New Roman" w:cs="Times New Roman"/>
      <w:sz w:val="24"/>
    </w:rPr>
  </w:style>
  <w:style w:type="character" w:customStyle="1" w:styleId="ListParagraphChar">
    <w:name w:val="List Paragraph Char"/>
    <w:basedOn w:val="DefaultParagraphFont"/>
    <w:link w:val="ListParagraph"/>
    <w:uiPriority w:val="34"/>
    <w:locked/>
    <w:rsid w:val="00EF4FAC"/>
    <w:rPr>
      <w:rFonts w:eastAsia="Times New Roman" w:cs="Calibri"/>
      <w:sz w:val="22"/>
      <w:szCs w:val="24"/>
      <w:lang w:val="en-US" w:eastAsia="en-US"/>
    </w:rPr>
  </w:style>
  <w:style w:type="table" w:styleId="LightList-Accent1">
    <w:name w:val="Light List Accent 1"/>
    <w:basedOn w:val="TableNormal"/>
    <w:uiPriority w:val="61"/>
    <w:semiHidden/>
    <w:unhideWhenUsed/>
    <w:rsid w:val="00027BB8"/>
    <w:rPr>
      <w:rFonts w:ascii="Times New Roman" w:eastAsia="PMingLiU" w:hAnsi="Times New Roman"/>
      <w:lang w:val="en-US" w:eastAsia="en-U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Revision">
    <w:name w:val="Revision"/>
    <w:hidden/>
    <w:uiPriority w:val="99"/>
    <w:semiHidden/>
    <w:rsid w:val="00F23317"/>
    <w:rPr>
      <w:rFonts w:eastAsia="Times New Roman" w:cs="Calibri"/>
      <w:sz w:val="22"/>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15713">
      <w:bodyDiv w:val="1"/>
      <w:marLeft w:val="0"/>
      <w:marRight w:val="0"/>
      <w:marTop w:val="0"/>
      <w:marBottom w:val="0"/>
      <w:divBdr>
        <w:top w:val="none" w:sz="0" w:space="0" w:color="auto"/>
        <w:left w:val="none" w:sz="0" w:space="0" w:color="auto"/>
        <w:bottom w:val="none" w:sz="0" w:space="0" w:color="auto"/>
        <w:right w:val="none" w:sz="0" w:space="0" w:color="auto"/>
      </w:divBdr>
    </w:div>
    <w:div w:id="176433489">
      <w:bodyDiv w:val="1"/>
      <w:marLeft w:val="0"/>
      <w:marRight w:val="0"/>
      <w:marTop w:val="0"/>
      <w:marBottom w:val="0"/>
      <w:divBdr>
        <w:top w:val="none" w:sz="0" w:space="0" w:color="auto"/>
        <w:left w:val="none" w:sz="0" w:space="0" w:color="auto"/>
        <w:bottom w:val="none" w:sz="0" w:space="0" w:color="auto"/>
        <w:right w:val="none" w:sz="0" w:space="0" w:color="auto"/>
      </w:divBdr>
    </w:div>
    <w:div w:id="291714626">
      <w:bodyDiv w:val="1"/>
      <w:marLeft w:val="0"/>
      <w:marRight w:val="0"/>
      <w:marTop w:val="0"/>
      <w:marBottom w:val="0"/>
      <w:divBdr>
        <w:top w:val="none" w:sz="0" w:space="0" w:color="auto"/>
        <w:left w:val="none" w:sz="0" w:space="0" w:color="auto"/>
        <w:bottom w:val="none" w:sz="0" w:space="0" w:color="auto"/>
        <w:right w:val="none" w:sz="0" w:space="0" w:color="auto"/>
      </w:divBdr>
    </w:div>
    <w:div w:id="317854188">
      <w:bodyDiv w:val="1"/>
      <w:marLeft w:val="0"/>
      <w:marRight w:val="0"/>
      <w:marTop w:val="0"/>
      <w:marBottom w:val="0"/>
      <w:divBdr>
        <w:top w:val="none" w:sz="0" w:space="0" w:color="auto"/>
        <w:left w:val="none" w:sz="0" w:space="0" w:color="auto"/>
        <w:bottom w:val="none" w:sz="0" w:space="0" w:color="auto"/>
        <w:right w:val="none" w:sz="0" w:space="0" w:color="auto"/>
      </w:divBdr>
    </w:div>
    <w:div w:id="334068947">
      <w:bodyDiv w:val="1"/>
      <w:marLeft w:val="0"/>
      <w:marRight w:val="0"/>
      <w:marTop w:val="0"/>
      <w:marBottom w:val="0"/>
      <w:divBdr>
        <w:top w:val="none" w:sz="0" w:space="0" w:color="auto"/>
        <w:left w:val="none" w:sz="0" w:space="0" w:color="auto"/>
        <w:bottom w:val="none" w:sz="0" w:space="0" w:color="auto"/>
        <w:right w:val="none" w:sz="0" w:space="0" w:color="auto"/>
      </w:divBdr>
    </w:div>
    <w:div w:id="523785461">
      <w:bodyDiv w:val="1"/>
      <w:marLeft w:val="0"/>
      <w:marRight w:val="0"/>
      <w:marTop w:val="0"/>
      <w:marBottom w:val="0"/>
      <w:divBdr>
        <w:top w:val="none" w:sz="0" w:space="0" w:color="auto"/>
        <w:left w:val="none" w:sz="0" w:space="0" w:color="auto"/>
        <w:bottom w:val="none" w:sz="0" w:space="0" w:color="auto"/>
        <w:right w:val="none" w:sz="0" w:space="0" w:color="auto"/>
      </w:divBdr>
    </w:div>
    <w:div w:id="533618472">
      <w:bodyDiv w:val="1"/>
      <w:marLeft w:val="0"/>
      <w:marRight w:val="0"/>
      <w:marTop w:val="0"/>
      <w:marBottom w:val="0"/>
      <w:divBdr>
        <w:top w:val="none" w:sz="0" w:space="0" w:color="auto"/>
        <w:left w:val="none" w:sz="0" w:space="0" w:color="auto"/>
        <w:bottom w:val="none" w:sz="0" w:space="0" w:color="auto"/>
        <w:right w:val="none" w:sz="0" w:space="0" w:color="auto"/>
      </w:divBdr>
    </w:div>
    <w:div w:id="560872680">
      <w:bodyDiv w:val="1"/>
      <w:marLeft w:val="0"/>
      <w:marRight w:val="0"/>
      <w:marTop w:val="0"/>
      <w:marBottom w:val="0"/>
      <w:divBdr>
        <w:top w:val="none" w:sz="0" w:space="0" w:color="auto"/>
        <w:left w:val="none" w:sz="0" w:space="0" w:color="auto"/>
        <w:bottom w:val="none" w:sz="0" w:space="0" w:color="auto"/>
        <w:right w:val="none" w:sz="0" w:space="0" w:color="auto"/>
      </w:divBdr>
    </w:div>
    <w:div w:id="589968205">
      <w:bodyDiv w:val="1"/>
      <w:marLeft w:val="0"/>
      <w:marRight w:val="0"/>
      <w:marTop w:val="0"/>
      <w:marBottom w:val="0"/>
      <w:divBdr>
        <w:top w:val="none" w:sz="0" w:space="0" w:color="auto"/>
        <w:left w:val="none" w:sz="0" w:space="0" w:color="auto"/>
        <w:bottom w:val="none" w:sz="0" w:space="0" w:color="auto"/>
        <w:right w:val="none" w:sz="0" w:space="0" w:color="auto"/>
      </w:divBdr>
    </w:div>
    <w:div w:id="604122302">
      <w:bodyDiv w:val="1"/>
      <w:marLeft w:val="0"/>
      <w:marRight w:val="0"/>
      <w:marTop w:val="0"/>
      <w:marBottom w:val="0"/>
      <w:divBdr>
        <w:top w:val="none" w:sz="0" w:space="0" w:color="auto"/>
        <w:left w:val="none" w:sz="0" w:space="0" w:color="auto"/>
        <w:bottom w:val="none" w:sz="0" w:space="0" w:color="auto"/>
        <w:right w:val="none" w:sz="0" w:space="0" w:color="auto"/>
      </w:divBdr>
    </w:div>
    <w:div w:id="640383596">
      <w:bodyDiv w:val="1"/>
      <w:marLeft w:val="0"/>
      <w:marRight w:val="0"/>
      <w:marTop w:val="0"/>
      <w:marBottom w:val="0"/>
      <w:divBdr>
        <w:top w:val="none" w:sz="0" w:space="0" w:color="auto"/>
        <w:left w:val="none" w:sz="0" w:space="0" w:color="auto"/>
        <w:bottom w:val="none" w:sz="0" w:space="0" w:color="auto"/>
        <w:right w:val="none" w:sz="0" w:space="0" w:color="auto"/>
      </w:divBdr>
    </w:div>
    <w:div w:id="641353128">
      <w:bodyDiv w:val="1"/>
      <w:marLeft w:val="0"/>
      <w:marRight w:val="0"/>
      <w:marTop w:val="0"/>
      <w:marBottom w:val="0"/>
      <w:divBdr>
        <w:top w:val="none" w:sz="0" w:space="0" w:color="auto"/>
        <w:left w:val="none" w:sz="0" w:space="0" w:color="auto"/>
        <w:bottom w:val="none" w:sz="0" w:space="0" w:color="auto"/>
        <w:right w:val="none" w:sz="0" w:space="0" w:color="auto"/>
      </w:divBdr>
    </w:div>
    <w:div w:id="707492749">
      <w:bodyDiv w:val="1"/>
      <w:marLeft w:val="0"/>
      <w:marRight w:val="0"/>
      <w:marTop w:val="0"/>
      <w:marBottom w:val="0"/>
      <w:divBdr>
        <w:top w:val="none" w:sz="0" w:space="0" w:color="auto"/>
        <w:left w:val="none" w:sz="0" w:space="0" w:color="auto"/>
        <w:bottom w:val="none" w:sz="0" w:space="0" w:color="auto"/>
        <w:right w:val="none" w:sz="0" w:space="0" w:color="auto"/>
      </w:divBdr>
    </w:div>
    <w:div w:id="731001815">
      <w:bodyDiv w:val="1"/>
      <w:marLeft w:val="0"/>
      <w:marRight w:val="0"/>
      <w:marTop w:val="0"/>
      <w:marBottom w:val="0"/>
      <w:divBdr>
        <w:top w:val="none" w:sz="0" w:space="0" w:color="auto"/>
        <w:left w:val="none" w:sz="0" w:space="0" w:color="auto"/>
        <w:bottom w:val="none" w:sz="0" w:space="0" w:color="auto"/>
        <w:right w:val="none" w:sz="0" w:space="0" w:color="auto"/>
      </w:divBdr>
    </w:div>
    <w:div w:id="738937632">
      <w:bodyDiv w:val="1"/>
      <w:marLeft w:val="0"/>
      <w:marRight w:val="0"/>
      <w:marTop w:val="0"/>
      <w:marBottom w:val="0"/>
      <w:divBdr>
        <w:top w:val="none" w:sz="0" w:space="0" w:color="auto"/>
        <w:left w:val="none" w:sz="0" w:space="0" w:color="auto"/>
        <w:bottom w:val="none" w:sz="0" w:space="0" w:color="auto"/>
        <w:right w:val="none" w:sz="0" w:space="0" w:color="auto"/>
      </w:divBdr>
      <w:divsChild>
        <w:div w:id="802890755">
          <w:marLeft w:val="0"/>
          <w:marRight w:val="0"/>
          <w:marTop w:val="0"/>
          <w:marBottom w:val="0"/>
          <w:divBdr>
            <w:top w:val="none" w:sz="0" w:space="0" w:color="auto"/>
            <w:left w:val="none" w:sz="0" w:space="0" w:color="auto"/>
            <w:bottom w:val="none" w:sz="0" w:space="0" w:color="auto"/>
            <w:right w:val="none" w:sz="0" w:space="0" w:color="auto"/>
          </w:divBdr>
          <w:divsChild>
            <w:div w:id="1682969002">
              <w:marLeft w:val="0"/>
              <w:marRight w:val="0"/>
              <w:marTop w:val="0"/>
              <w:marBottom w:val="0"/>
              <w:divBdr>
                <w:top w:val="none" w:sz="0" w:space="0" w:color="auto"/>
                <w:left w:val="none" w:sz="0" w:space="0" w:color="auto"/>
                <w:bottom w:val="none" w:sz="0" w:space="0" w:color="auto"/>
                <w:right w:val="none" w:sz="0" w:space="0" w:color="auto"/>
              </w:divBdr>
            </w:div>
            <w:div w:id="7690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051">
      <w:bodyDiv w:val="1"/>
      <w:marLeft w:val="0"/>
      <w:marRight w:val="0"/>
      <w:marTop w:val="0"/>
      <w:marBottom w:val="0"/>
      <w:divBdr>
        <w:top w:val="none" w:sz="0" w:space="0" w:color="auto"/>
        <w:left w:val="none" w:sz="0" w:space="0" w:color="auto"/>
        <w:bottom w:val="none" w:sz="0" w:space="0" w:color="auto"/>
        <w:right w:val="none" w:sz="0" w:space="0" w:color="auto"/>
      </w:divBdr>
    </w:div>
    <w:div w:id="894849733">
      <w:bodyDiv w:val="1"/>
      <w:marLeft w:val="0"/>
      <w:marRight w:val="0"/>
      <w:marTop w:val="0"/>
      <w:marBottom w:val="0"/>
      <w:divBdr>
        <w:top w:val="none" w:sz="0" w:space="0" w:color="auto"/>
        <w:left w:val="none" w:sz="0" w:space="0" w:color="auto"/>
        <w:bottom w:val="none" w:sz="0" w:space="0" w:color="auto"/>
        <w:right w:val="none" w:sz="0" w:space="0" w:color="auto"/>
      </w:divBdr>
      <w:divsChild>
        <w:div w:id="2042631057">
          <w:marLeft w:val="0"/>
          <w:marRight w:val="0"/>
          <w:marTop w:val="0"/>
          <w:marBottom w:val="0"/>
          <w:divBdr>
            <w:top w:val="none" w:sz="0" w:space="0" w:color="auto"/>
            <w:left w:val="none" w:sz="0" w:space="0" w:color="auto"/>
            <w:bottom w:val="none" w:sz="0" w:space="0" w:color="auto"/>
            <w:right w:val="none" w:sz="0" w:space="0" w:color="auto"/>
          </w:divBdr>
        </w:div>
      </w:divsChild>
    </w:div>
    <w:div w:id="924387944">
      <w:bodyDiv w:val="1"/>
      <w:marLeft w:val="0"/>
      <w:marRight w:val="0"/>
      <w:marTop w:val="0"/>
      <w:marBottom w:val="0"/>
      <w:divBdr>
        <w:top w:val="none" w:sz="0" w:space="0" w:color="auto"/>
        <w:left w:val="none" w:sz="0" w:space="0" w:color="auto"/>
        <w:bottom w:val="none" w:sz="0" w:space="0" w:color="auto"/>
        <w:right w:val="none" w:sz="0" w:space="0" w:color="auto"/>
      </w:divBdr>
    </w:div>
    <w:div w:id="929192816">
      <w:bodyDiv w:val="1"/>
      <w:marLeft w:val="0"/>
      <w:marRight w:val="0"/>
      <w:marTop w:val="0"/>
      <w:marBottom w:val="0"/>
      <w:divBdr>
        <w:top w:val="none" w:sz="0" w:space="0" w:color="auto"/>
        <w:left w:val="none" w:sz="0" w:space="0" w:color="auto"/>
        <w:bottom w:val="none" w:sz="0" w:space="0" w:color="auto"/>
        <w:right w:val="none" w:sz="0" w:space="0" w:color="auto"/>
      </w:divBdr>
    </w:div>
    <w:div w:id="1004086270">
      <w:bodyDiv w:val="1"/>
      <w:marLeft w:val="0"/>
      <w:marRight w:val="0"/>
      <w:marTop w:val="0"/>
      <w:marBottom w:val="0"/>
      <w:divBdr>
        <w:top w:val="none" w:sz="0" w:space="0" w:color="auto"/>
        <w:left w:val="none" w:sz="0" w:space="0" w:color="auto"/>
        <w:bottom w:val="none" w:sz="0" w:space="0" w:color="auto"/>
        <w:right w:val="none" w:sz="0" w:space="0" w:color="auto"/>
      </w:divBdr>
    </w:div>
    <w:div w:id="1008407981">
      <w:bodyDiv w:val="1"/>
      <w:marLeft w:val="0"/>
      <w:marRight w:val="0"/>
      <w:marTop w:val="0"/>
      <w:marBottom w:val="0"/>
      <w:divBdr>
        <w:top w:val="none" w:sz="0" w:space="0" w:color="auto"/>
        <w:left w:val="none" w:sz="0" w:space="0" w:color="auto"/>
        <w:bottom w:val="none" w:sz="0" w:space="0" w:color="auto"/>
        <w:right w:val="none" w:sz="0" w:space="0" w:color="auto"/>
      </w:divBdr>
    </w:div>
    <w:div w:id="1018313577">
      <w:bodyDiv w:val="1"/>
      <w:marLeft w:val="0"/>
      <w:marRight w:val="0"/>
      <w:marTop w:val="0"/>
      <w:marBottom w:val="0"/>
      <w:divBdr>
        <w:top w:val="none" w:sz="0" w:space="0" w:color="auto"/>
        <w:left w:val="none" w:sz="0" w:space="0" w:color="auto"/>
        <w:bottom w:val="none" w:sz="0" w:space="0" w:color="auto"/>
        <w:right w:val="none" w:sz="0" w:space="0" w:color="auto"/>
      </w:divBdr>
    </w:div>
    <w:div w:id="1148596125">
      <w:bodyDiv w:val="1"/>
      <w:marLeft w:val="0"/>
      <w:marRight w:val="0"/>
      <w:marTop w:val="0"/>
      <w:marBottom w:val="0"/>
      <w:divBdr>
        <w:top w:val="none" w:sz="0" w:space="0" w:color="auto"/>
        <w:left w:val="none" w:sz="0" w:space="0" w:color="auto"/>
        <w:bottom w:val="none" w:sz="0" w:space="0" w:color="auto"/>
        <w:right w:val="none" w:sz="0" w:space="0" w:color="auto"/>
      </w:divBdr>
    </w:div>
    <w:div w:id="1172405035">
      <w:bodyDiv w:val="1"/>
      <w:marLeft w:val="0"/>
      <w:marRight w:val="0"/>
      <w:marTop w:val="0"/>
      <w:marBottom w:val="0"/>
      <w:divBdr>
        <w:top w:val="none" w:sz="0" w:space="0" w:color="auto"/>
        <w:left w:val="none" w:sz="0" w:space="0" w:color="auto"/>
        <w:bottom w:val="none" w:sz="0" w:space="0" w:color="auto"/>
        <w:right w:val="none" w:sz="0" w:space="0" w:color="auto"/>
      </w:divBdr>
    </w:div>
    <w:div w:id="1240748989">
      <w:bodyDiv w:val="1"/>
      <w:marLeft w:val="0"/>
      <w:marRight w:val="0"/>
      <w:marTop w:val="0"/>
      <w:marBottom w:val="0"/>
      <w:divBdr>
        <w:top w:val="none" w:sz="0" w:space="0" w:color="auto"/>
        <w:left w:val="none" w:sz="0" w:space="0" w:color="auto"/>
        <w:bottom w:val="none" w:sz="0" w:space="0" w:color="auto"/>
        <w:right w:val="none" w:sz="0" w:space="0" w:color="auto"/>
      </w:divBdr>
    </w:div>
    <w:div w:id="1297295721">
      <w:bodyDiv w:val="1"/>
      <w:marLeft w:val="0"/>
      <w:marRight w:val="0"/>
      <w:marTop w:val="0"/>
      <w:marBottom w:val="0"/>
      <w:divBdr>
        <w:top w:val="none" w:sz="0" w:space="0" w:color="auto"/>
        <w:left w:val="none" w:sz="0" w:space="0" w:color="auto"/>
        <w:bottom w:val="none" w:sz="0" w:space="0" w:color="auto"/>
        <w:right w:val="none" w:sz="0" w:space="0" w:color="auto"/>
      </w:divBdr>
    </w:div>
    <w:div w:id="1359312404">
      <w:bodyDiv w:val="1"/>
      <w:marLeft w:val="0"/>
      <w:marRight w:val="0"/>
      <w:marTop w:val="0"/>
      <w:marBottom w:val="0"/>
      <w:divBdr>
        <w:top w:val="none" w:sz="0" w:space="0" w:color="auto"/>
        <w:left w:val="none" w:sz="0" w:space="0" w:color="auto"/>
        <w:bottom w:val="none" w:sz="0" w:space="0" w:color="auto"/>
        <w:right w:val="none" w:sz="0" w:space="0" w:color="auto"/>
      </w:divBdr>
    </w:div>
    <w:div w:id="1397242994">
      <w:bodyDiv w:val="1"/>
      <w:marLeft w:val="0"/>
      <w:marRight w:val="0"/>
      <w:marTop w:val="0"/>
      <w:marBottom w:val="0"/>
      <w:divBdr>
        <w:top w:val="none" w:sz="0" w:space="0" w:color="auto"/>
        <w:left w:val="none" w:sz="0" w:space="0" w:color="auto"/>
        <w:bottom w:val="none" w:sz="0" w:space="0" w:color="auto"/>
        <w:right w:val="none" w:sz="0" w:space="0" w:color="auto"/>
      </w:divBdr>
    </w:div>
    <w:div w:id="1427731407">
      <w:bodyDiv w:val="1"/>
      <w:marLeft w:val="0"/>
      <w:marRight w:val="0"/>
      <w:marTop w:val="0"/>
      <w:marBottom w:val="0"/>
      <w:divBdr>
        <w:top w:val="none" w:sz="0" w:space="0" w:color="auto"/>
        <w:left w:val="none" w:sz="0" w:space="0" w:color="auto"/>
        <w:bottom w:val="none" w:sz="0" w:space="0" w:color="auto"/>
        <w:right w:val="none" w:sz="0" w:space="0" w:color="auto"/>
      </w:divBdr>
    </w:div>
    <w:div w:id="1434353567">
      <w:bodyDiv w:val="1"/>
      <w:marLeft w:val="0"/>
      <w:marRight w:val="0"/>
      <w:marTop w:val="0"/>
      <w:marBottom w:val="0"/>
      <w:divBdr>
        <w:top w:val="none" w:sz="0" w:space="0" w:color="auto"/>
        <w:left w:val="none" w:sz="0" w:space="0" w:color="auto"/>
        <w:bottom w:val="none" w:sz="0" w:space="0" w:color="auto"/>
        <w:right w:val="none" w:sz="0" w:space="0" w:color="auto"/>
      </w:divBdr>
    </w:div>
    <w:div w:id="1478574210">
      <w:bodyDiv w:val="1"/>
      <w:marLeft w:val="0"/>
      <w:marRight w:val="0"/>
      <w:marTop w:val="0"/>
      <w:marBottom w:val="0"/>
      <w:divBdr>
        <w:top w:val="none" w:sz="0" w:space="0" w:color="auto"/>
        <w:left w:val="none" w:sz="0" w:space="0" w:color="auto"/>
        <w:bottom w:val="none" w:sz="0" w:space="0" w:color="auto"/>
        <w:right w:val="none" w:sz="0" w:space="0" w:color="auto"/>
      </w:divBdr>
    </w:div>
    <w:div w:id="1559971178">
      <w:bodyDiv w:val="1"/>
      <w:marLeft w:val="0"/>
      <w:marRight w:val="0"/>
      <w:marTop w:val="0"/>
      <w:marBottom w:val="0"/>
      <w:divBdr>
        <w:top w:val="none" w:sz="0" w:space="0" w:color="auto"/>
        <w:left w:val="none" w:sz="0" w:space="0" w:color="auto"/>
        <w:bottom w:val="none" w:sz="0" w:space="0" w:color="auto"/>
        <w:right w:val="none" w:sz="0" w:space="0" w:color="auto"/>
      </w:divBdr>
    </w:div>
    <w:div w:id="1604000561">
      <w:bodyDiv w:val="1"/>
      <w:marLeft w:val="0"/>
      <w:marRight w:val="0"/>
      <w:marTop w:val="0"/>
      <w:marBottom w:val="0"/>
      <w:divBdr>
        <w:top w:val="none" w:sz="0" w:space="0" w:color="auto"/>
        <w:left w:val="none" w:sz="0" w:space="0" w:color="auto"/>
        <w:bottom w:val="none" w:sz="0" w:space="0" w:color="auto"/>
        <w:right w:val="none" w:sz="0" w:space="0" w:color="auto"/>
      </w:divBdr>
    </w:div>
    <w:div w:id="1751928373">
      <w:bodyDiv w:val="1"/>
      <w:marLeft w:val="0"/>
      <w:marRight w:val="0"/>
      <w:marTop w:val="0"/>
      <w:marBottom w:val="0"/>
      <w:divBdr>
        <w:top w:val="none" w:sz="0" w:space="0" w:color="auto"/>
        <w:left w:val="none" w:sz="0" w:space="0" w:color="auto"/>
        <w:bottom w:val="none" w:sz="0" w:space="0" w:color="auto"/>
        <w:right w:val="none" w:sz="0" w:space="0" w:color="auto"/>
      </w:divBdr>
    </w:div>
    <w:div w:id="1786270007">
      <w:bodyDiv w:val="1"/>
      <w:marLeft w:val="0"/>
      <w:marRight w:val="0"/>
      <w:marTop w:val="0"/>
      <w:marBottom w:val="0"/>
      <w:divBdr>
        <w:top w:val="none" w:sz="0" w:space="0" w:color="auto"/>
        <w:left w:val="none" w:sz="0" w:space="0" w:color="auto"/>
        <w:bottom w:val="none" w:sz="0" w:space="0" w:color="auto"/>
        <w:right w:val="none" w:sz="0" w:space="0" w:color="auto"/>
      </w:divBdr>
    </w:div>
    <w:div w:id="1797916784">
      <w:bodyDiv w:val="1"/>
      <w:marLeft w:val="0"/>
      <w:marRight w:val="0"/>
      <w:marTop w:val="0"/>
      <w:marBottom w:val="0"/>
      <w:divBdr>
        <w:top w:val="none" w:sz="0" w:space="0" w:color="auto"/>
        <w:left w:val="none" w:sz="0" w:space="0" w:color="auto"/>
        <w:bottom w:val="none" w:sz="0" w:space="0" w:color="auto"/>
        <w:right w:val="none" w:sz="0" w:space="0" w:color="auto"/>
      </w:divBdr>
    </w:div>
    <w:div w:id="1829402933">
      <w:bodyDiv w:val="1"/>
      <w:marLeft w:val="0"/>
      <w:marRight w:val="0"/>
      <w:marTop w:val="0"/>
      <w:marBottom w:val="0"/>
      <w:divBdr>
        <w:top w:val="none" w:sz="0" w:space="0" w:color="auto"/>
        <w:left w:val="none" w:sz="0" w:space="0" w:color="auto"/>
        <w:bottom w:val="none" w:sz="0" w:space="0" w:color="auto"/>
        <w:right w:val="none" w:sz="0" w:space="0" w:color="auto"/>
      </w:divBdr>
      <w:divsChild>
        <w:div w:id="1993676911">
          <w:marLeft w:val="0"/>
          <w:marRight w:val="0"/>
          <w:marTop w:val="0"/>
          <w:marBottom w:val="0"/>
          <w:divBdr>
            <w:top w:val="none" w:sz="0" w:space="0" w:color="auto"/>
            <w:left w:val="none" w:sz="0" w:space="0" w:color="auto"/>
            <w:bottom w:val="none" w:sz="0" w:space="0" w:color="auto"/>
            <w:right w:val="none" w:sz="0" w:space="0" w:color="auto"/>
          </w:divBdr>
        </w:div>
      </w:divsChild>
    </w:div>
    <w:div w:id="1938366733">
      <w:bodyDiv w:val="1"/>
      <w:marLeft w:val="0"/>
      <w:marRight w:val="0"/>
      <w:marTop w:val="0"/>
      <w:marBottom w:val="0"/>
      <w:divBdr>
        <w:top w:val="none" w:sz="0" w:space="0" w:color="auto"/>
        <w:left w:val="none" w:sz="0" w:space="0" w:color="auto"/>
        <w:bottom w:val="none" w:sz="0" w:space="0" w:color="auto"/>
        <w:right w:val="none" w:sz="0" w:space="0" w:color="auto"/>
      </w:divBdr>
    </w:div>
    <w:div w:id="1953970989">
      <w:bodyDiv w:val="1"/>
      <w:marLeft w:val="0"/>
      <w:marRight w:val="0"/>
      <w:marTop w:val="0"/>
      <w:marBottom w:val="0"/>
      <w:divBdr>
        <w:top w:val="none" w:sz="0" w:space="0" w:color="auto"/>
        <w:left w:val="none" w:sz="0" w:space="0" w:color="auto"/>
        <w:bottom w:val="none" w:sz="0" w:space="0" w:color="auto"/>
        <w:right w:val="none" w:sz="0" w:space="0" w:color="auto"/>
      </w:divBdr>
    </w:div>
    <w:div w:id="1966737241">
      <w:bodyDiv w:val="1"/>
      <w:marLeft w:val="0"/>
      <w:marRight w:val="0"/>
      <w:marTop w:val="0"/>
      <w:marBottom w:val="0"/>
      <w:divBdr>
        <w:top w:val="none" w:sz="0" w:space="0" w:color="auto"/>
        <w:left w:val="none" w:sz="0" w:space="0" w:color="auto"/>
        <w:bottom w:val="none" w:sz="0" w:space="0" w:color="auto"/>
        <w:right w:val="none" w:sz="0" w:space="0" w:color="auto"/>
      </w:divBdr>
    </w:div>
    <w:div w:id="1976400255">
      <w:bodyDiv w:val="1"/>
      <w:marLeft w:val="0"/>
      <w:marRight w:val="0"/>
      <w:marTop w:val="0"/>
      <w:marBottom w:val="0"/>
      <w:divBdr>
        <w:top w:val="none" w:sz="0" w:space="0" w:color="auto"/>
        <w:left w:val="none" w:sz="0" w:space="0" w:color="auto"/>
        <w:bottom w:val="none" w:sz="0" w:space="0" w:color="auto"/>
        <w:right w:val="none" w:sz="0" w:space="0" w:color="auto"/>
      </w:divBdr>
    </w:div>
    <w:div w:id="2031640247">
      <w:bodyDiv w:val="1"/>
      <w:marLeft w:val="0"/>
      <w:marRight w:val="0"/>
      <w:marTop w:val="0"/>
      <w:marBottom w:val="0"/>
      <w:divBdr>
        <w:top w:val="none" w:sz="0" w:space="0" w:color="auto"/>
        <w:left w:val="none" w:sz="0" w:space="0" w:color="auto"/>
        <w:bottom w:val="none" w:sz="0" w:space="0" w:color="auto"/>
        <w:right w:val="none" w:sz="0" w:space="0" w:color="auto"/>
      </w:divBdr>
    </w:div>
    <w:div w:id="2097743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avid@dgardiner.com" TargetMode="External"/><Relationship Id="rId18" Type="http://schemas.openxmlformats.org/officeDocument/2006/relationships/image" Target="media/image5.jpeg"/><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hyperlink" Target="mailto:bhramak@microsoft.com"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image" Target="media/image19.jpeg"/><Relationship Id="rId37"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2E09C39981B54BB830E1F081C86A25" ma:contentTypeVersion="11" ma:contentTypeDescription="Create a new document." ma:contentTypeScope="" ma:versionID="234c582f117e5772f7c0b054bee36c91">
  <xsd:schema xmlns:xsd="http://www.w3.org/2001/XMLSchema" xmlns:xs="http://www.w3.org/2001/XMLSchema" xmlns:p="http://schemas.microsoft.com/office/2006/metadata/properties" xmlns:ns1="http://schemas.microsoft.com/sharepoint/v3" xmlns:ns2="54e8acca-44f9-4eed-b2ee-136d146ad825" targetNamespace="http://schemas.microsoft.com/office/2006/metadata/properties" ma:root="true" ma:fieldsID="ee46b74fbf6ddcf72274b00ef8da8331" ns1:_="" ns2:_="">
    <xsd:import namespace="http://schemas.microsoft.com/sharepoint/v3"/>
    <xsd:import namespace="54e8acca-44f9-4eed-b2ee-136d146ad8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e8acca-44f9-4eed-b2ee-136d146ad8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LongProp xmlns="" name="TaxCatchAll"><![CDATA[14;#Statement of Work (SOW)|8090ccd2-0c18-43c6-bd25-448cf1b63661;#4;#Template|205e7354-7395-4607-bbb5-fac9888d8178;#7;#English|b9e765ea-01bd-4fef-8237-92e2cdb897a9;#6;#Worldwide (Corp)|6493b171-b010-42ad-bcd4-fe5b69d3d238;#5;#United States|511e9505-03ce-4993-8659-1efa57f8350f;#242;#Services|d2a0c608-3d8c-4355-959f-71d5d9868c89;#241;#Procurement|23acf613-3e25-4535-a7fb-66ff364b0ee0;#257;#Official|b9649224-84d0-4e73-9558-2e5f93471224]]></LongProp>
  <LongProp xmlns="" name="temp_Description"><![CDATA[This template may be used for engagements where Supplier will be processing personal data as a part of performing Services. The template requires CELA review and can be used when: (a) You would like to obtain CELA approval via a //ContractWeb request prior to opening a PO or (b) the SOW will cover multiple POs. Use of this template is optional, and for most cases use of the regular SOW template is recommended when Personal Data compliance will be secured through CELA review during MyOrder processing. *NOTE* The Supplier Contracting Policy requires CELA approval for all engagements involving processing of Personal Data by Suppliers. If details of data processing in a linked Purchase Order change, CELA will update the SOW to reflect the most up to date details.]]></LongProp>
</LongProperties>
</file>

<file path=customXml/itemProps1.xml><?xml version="1.0" encoding="utf-8"?>
<ds:datastoreItem xmlns:ds="http://schemas.openxmlformats.org/officeDocument/2006/customXml" ds:itemID="{5D4E67A7-FB0C-4175-B927-77594F6C6C91}">
  <ds:schemaRefs>
    <ds:schemaRef ds:uri="http://schemas.microsoft.com/office/2006/metadata/properties"/>
    <ds:schemaRef ds:uri="http://schemas.microsoft.com/office/infopath/2007/PartnerControls"/>
    <ds:schemaRef ds:uri="http://schemas.microsoft.com/sharepoint/v3"/>
    <ds:schemaRef ds:uri="133e9fb7-617f-4724-a8cc-8527b99ef3bd"/>
    <ds:schemaRef ds:uri="868f06bb-d868-4d65-90ae-72adcc100b2b"/>
  </ds:schemaRefs>
</ds:datastoreItem>
</file>

<file path=customXml/itemProps2.xml><?xml version="1.0" encoding="utf-8"?>
<ds:datastoreItem xmlns:ds="http://schemas.openxmlformats.org/officeDocument/2006/customXml" ds:itemID="{67C95BD4-0CAB-41E4-9A96-856C0179BCBF}"/>
</file>

<file path=customXml/itemProps3.xml><?xml version="1.0" encoding="utf-8"?>
<ds:datastoreItem xmlns:ds="http://schemas.openxmlformats.org/officeDocument/2006/customXml" ds:itemID="{5E0D2736-A5F3-4788-B19E-1149DEF536E4}">
  <ds:schemaRefs>
    <ds:schemaRef ds:uri="http://schemas.openxmlformats.org/officeDocument/2006/bibliography"/>
  </ds:schemaRefs>
</ds:datastoreItem>
</file>

<file path=customXml/itemProps4.xml><?xml version="1.0" encoding="utf-8"?>
<ds:datastoreItem xmlns:ds="http://schemas.openxmlformats.org/officeDocument/2006/customXml" ds:itemID="{EEACDBB1-E61C-456F-9E03-EC563A9004B6}">
  <ds:schemaRefs>
    <ds:schemaRef ds:uri="http://schemas.microsoft.com/sharepoint/v3/contenttype/forms"/>
  </ds:schemaRefs>
</ds:datastoreItem>
</file>

<file path=customXml/itemProps5.xml><?xml version="1.0" encoding="utf-8"?>
<ds:datastoreItem xmlns:ds="http://schemas.openxmlformats.org/officeDocument/2006/customXml" ds:itemID="{4B9782D8-CC66-4295-9B86-9D4FFE42676B}">
  <ds:schemaRefs>
    <ds:schemaRef ds:uri="http://schemas.microsoft.com/office/2006/metadata/longProperties"/>
    <ds:schemaRef ds:uri=""/>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16</TotalTime>
  <Pages>26</Pages>
  <Words>1381</Words>
  <Characters>7878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9241</CharactersWithSpaces>
  <SharedDoc>false</SharedDoc>
  <HLinks>
    <vt:vector size="6" baseType="variant">
      <vt:variant>
        <vt:i4>4784200</vt:i4>
      </vt:variant>
      <vt:variant>
        <vt:i4>6</vt:i4>
      </vt:variant>
      <vt:variant>
        <vt:i4>0</vt:i4>
      </vt:variant>
      <vt:variant>
        <vt:i4>5</vt:i4>
      </vt:variant>
      <vt:variant>
        <vt:lpwstr>https://www.microsoft.com/en-us/procurement/contracting-terms-conditions.aspx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Bharath Ramakrishnan</dc:creator>
  <cp:lastModifiedBy>Bharath Ramakrishnan</cp:lastModifiedBy>
  <cp:revision>15</cp:revision>
  <dcterms:created xsi:type="dcterms:W3CDTF">2025-04-15T20:09:00Z</dcterms:created>
  <dcterms:modified xsi:type="dcterms:W3CDTF">2025-05-12T17:28:00Z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0x010100142E09C39981B54BB830E1F081C86A25</vt:lpwstr>
  </property>
  <property fmtid="{D5CDD505-2E9C-101B-9397-08002B2CF9AE}" pid="3" name="MediaServiceImageTags">
    <vt:lpwstr/>
  </property>
</Properties>
</file>